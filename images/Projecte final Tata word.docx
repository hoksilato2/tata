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jpe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1BBA0" w14:textId="77777777" w:rsidR="000054AD" w:rsidRPr="003F6B96" w:rsidRDefault="000054AD" w:rsidP="00FE255F">
      <w:pPr>
        <w:jc w:val="both"/>
        <w:rPr>
          <w:rFonts w:ascii="Segoe UI Historic" w:hAnsi="Segoe UI Historic" w:cs="Segoe UI Historic"/>
          <w:sz w:val="24"/>
          <w:szCs w:val="24"/>
          <w:lang w:val="ca-ES"/>
        </w:rPr>
      </w:pPr>
    </w:p>
    <w:p w14:paraId="3C74DE73" w14:textId="77777777" w:rsidR="003E0878" w:rsidRPr="003F6B96" w:rsidRDefault="003E0878" w:rsidP="00FE255F">
      <w:pPr>
        <w:jc w:val="both"/>
        <w:rPr>
          <w:rFonts w:ascii="Segoe UI Historic" w:hAnsi="Segoe UI Historic" w:cs="Segoe UI Historic"/>
          <w:sz w:val="24"/>
          <w:szCs w:val="24"/>
          <w:lang w:val="ca-ES"/>
        </w:rPr>
      </w:pPr>
    </w:p>
    <w:p w14:paraId="4FACF8FD" w14:textId="77777777" w:rsidR="003E0878" w:rsidRPr="003F6B96" w:rsidRDefault="003E0878" w:rsidP="00FE255F">
      <w:pPr>
        <w:jc w:val="both"/>
        <w:rPr>
          <w:rFonts w:ascii="Segoe UI Historic" w:hAnsi="Segoe UI Historic" w:cs="Segoe UI Historic"/>
          <w:sz w:val="24"/>
          <w:szCs w:val="24"/>
          <w:lang w:val="ca-ES"/>
        </w:rPr>
      </w:pPr>
    </w:p>
    <w:p w14:paraId="523366BC" w14:textId="57EC13AF" w:rsidR="003E0878" w:rsidRPr="003F6B96" w:rsidRDefault="00B47D2E" w:rsidP="00FE255F">
      <w:pPr>
        <w:jc w:val="both"/>
        <w:rPr>
          <w:rFonts w:ascii="Segoe UI Historic" w:hAnsi="Segoe UI Historic" w:cs="Segoe UI Historic"/>
          <w:sz w:val="24"/>
          <w:szCs w:val="24"/>
          <w:lang w:val="ca-ES"/>
        </w:rPr>
      </w:pPr>
      <w:r w:rsidRPr="003F6B96">
        <w:rPr>
          <w:rFonts w:ascii="Segoe UI Historic" w:hAnsi="Segoe UI Historic" w:cs="Segoe UI Historic"/>
          <w:noProof/>
          <w:sz w:val="24"/>
          <w:szCs w:val="24"/>
          <w:lang w:val="ca-ES"/>
        </w:rPr>
        <w:drawing>
          <wp:inline distT="0" distB="0" distL="0" distR="0" wp14:anchorId="03F4B63F" wp14:editId="004408F7">
            <wp:extent cx="5297322" cy="5564284"/>
            <wp:effectExtent l="0" t="0" r="0" b="0"/>
            <wp:docPr id="12" name="Imagen 4" descr="Imagen que contiene interior, persona, cama, bebé&#10;&#10;Descripción generada automáticamente">
              <a:extLst xmlns:a="http://schemas.openxmlformats.org/drawingml/2006/main">
                <a:ext uri="{FF2B5EF4-FFF2-40B4-BE49-F238E27FC236}">
                  <a16:creationId xmlns:a16="http://schemas.microsoft.com/office/drawing/2014/main" id="{BC5C560D-CB50-4FB3-A74A-E3DE6BEE4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interior, persona, cama, bebé&#10;&#10;Descripción generada automáticamente">
                      <a:extLst>
                        <a:ext uri="{FF2B5EF4-FFF2-40B4-BE49-F238E27FC236}">
                          <a16:creationId xmlns:a16="http://schemas.microsoft.com/office/drawing/2014/main" id="{BC5C560D-CB50-4FB3-A74A-E3DE6BEE492C}"/>
                        </a:ext>
                      </a:extLst>
                    </pic:cNvPr>
                    <pic:cNvPicPr>
                      <a:picLocks noChangeAspect="1"/>
                    </pic:cNvPicPr>
                  </pic:nvPicPr>
                  <pic:blipFill rotWithShape="1">
                    <a:blip r:embed="rId11">
                      <a:alphaModFix/>
                      <a:extLst>
                        <a:ext uri="{BEBA8EAE-BF5A-486C-A8C5-ECC9F3942E4B}">
                          <a14:imgProps xmlns:a14="http://schemas.microsoft.com/office/drawing/2010/main">
                            <a14:imgLayer r:embed="rId12">
                              <a14:imgEffect>
                                <a14:artisticPencilSketch trans="62000" pressure="27"/>
                              </a14:imgEffect>
                            </a14:imgLayer>
                          </a14:imgProps>
                        </a:ext>
                        <a:ext uri="{28A0092B-C50C-407E-A947-70E740481C1C}">
                          <a14:useLocalDpi xmlns:a14="http://schemas.microsoft.com/office/drawing/2010/main"/>
                        </a:ext>
                      </a:extLst>
                    </a:blip>
                    <a:srcRect r="-1"/>
                    <a:stretch/>
                  </pic:blipFill>
                  <pic:spPr>
                    <a:xfrm>
                      <a:off x="0" y="0"/>
                      <a:ext cx="5297322" cy="5564284"/>
                    </a:xfrm>
                    <a:prstGeom prst="rect">
                      <a:avLst/>
                    </a:prstGeom>
                    <a:ln>
                      <a:noFill/>
                    </a:ln>
                    <a:effectLst>
                      <a:softEdge rad="112500"/>
                    </a:effectLst>
                  </pic:spPr>
                </pic:pic>
              </a:graphicData>
            </a:graphic>
          </wp:inline>
        </w:drawing>
      </w:r>
    </w:p>
    <w:p w14:paraId="66F4A26B" w14:textId="2B904671" w:rsidR="00AA36A2" w:rsidRPr="005E705F" w:rsidRDefault="00F06B9D" w:rsidP="00FE255F">
      <w:pPr>
        <w:jc w:val="both"/>
        <w:rPr>
          <w:rFonts w:ascii="Ink Free" w:hAnsi="Ink Free" w:cs="MV Boli"/>
          <w:b/>
          <w:color w:val="008080"/>
          <w:sz w:val="72"/>
          <w:szCs w:val="72"/>
          <w:lang w:val="ca-ES"/>
          <w14:shadow w14:blurRad="25400" w14:dist="38100" w14:dir="0" w14:sx="100000" w14:sy="100000" w14:kx="0" w14:ky="0" w14:algn="bl">
            <w14:srgbClr w14:val="000000">
              <w14:alpha w14:val="86000"/>
            </w14:srgbClr>
          </w14:shadow>
          <w14:textOutline w14:w="6731" w14:cap="flat" w14:cmpd="sng" w14:algn="ctr">
            <w14:solidFill>
              <w14:schemeClr w14:val="bg1"/>
            </w14:solidFill>
            <w14:prstDash w14:val="solid"/>
            <w14:round/>
          </w14:textOutline>
        </w:rPr>
      </w:pPr>
      <w:r w:rsidRPr="005E705F">
        <w:rPr>
          <w:rFonts w:ascii="Ink Free" w:hAnsi="Ink Free" w:cs="MV Boli"/>
          <w:b/>
          <w:color w:val="008080"/>
          <w:sz w:val="72"/>
          <w:szCs w:val="72"/>
          <w:lang w:val="ca-ES"/>
          <w14:shadow w14:blurRad="25400" w14:dist="38100" w14:dir="0" w14:sx="100000" w14:sy="100000" w14:kx="0" w14:ky="0" w14:algn="bl">
            <w14:srgbClr w14:val="000000">
              <w14:alpha w14:val="86000"/>
            </w14:srgbClr>
          </w14:shadow>
          <w14:textOutline w14:w="6731" w14:cap="flat" w14:cmpd="sng" w14:algn="ctr">
            <w14:solidFill>
              <w14:schemeClr w14:val="bg1"/>
            </w14:solidFill>
            <w14:prstDash w14:val="solid"/>
            <w14:round/>
          </w14:textOutline>
        </w:rPr>
        <w:t>TATA</w:t>
      </w:r>
    </w:p>
    <w:p w14:paraId="518B5E11" w14:textId="429B3FA5" w:rsidR="00C545B9" w:rsidRPr="003F6B96" w:rsidRDefault="006E050D" w:rsidP="00FE255F">
      <w:pPr>
        <w:jc w:val="both"/>
        <w:rPr>
          <w:rFonts w:ascii="Segoe UI Historic" w:hAnsi="Segoe UI Historic" w:cs="Segoe UI Historic"/>
          <w:b/>
          <w:color w:val="15877F" w:themeColor="accent3" w:themeShade="80"/>
          <w:sz w:val="24"/>
          <w:szCs w:val="24"/>
          <w:lang w:val="ca-ES"/>
        </w:rPr>
      </w:pPr>
      <w:r w:rsidRPr="003F6B96">
        <w:rPr>
          <w:rFonts w:ascii="Segoe UI Historic" w:hAnsi="Segoe UI Historic" w:cs="Segoe UI Historic"/>
          <w:b/>
          <w:bCs/>
          <w:color w:val="15877F" w:themeColor="accent3" w:themeShade="80"/>
          <w:sz w:val="24"/>
          <w:szCs w:val="24"/>
          <w:lang w:val="ca-ES"/>
        </w:rPr>
        <w:t>PROJECTE MARE DE DIA</w:t>
      </w:r>
    </w:p>
    <w:p w14:paraId="516F9C51" w14:textId="74333D89" w:rsidR="00B46725" w:rsidRPr="003F6B96" w:rsidRDefault="006E050D" w:rsidP="00FE255F">
      <w:pPr>
        <w:jc w:val="both"/>
        <w:rPr>
          <w:rFonts w:ascii="Segoe UI Historic" w:hAnsi="Segoe UI Historic" w:cs="Segoe UI Historic"/>
          <w:b/>
          <w:color w:val="15877F" w:themeColor="accent3" w:themeShade="80"/>
          <w:sz w:val="24"/>
          <w:szCs w:val="24"/>
          <w:lang w:val="ca-ES"/>
        </w:rPr>
      </w:pPr>
      <w:r w:rsidRPr="003F6B96">
        <w:rPr>
          <w:rFonts w:ascii="Segoe UI Historic" w:hAnsi="Segoe UI Historic" w:cs="Segoe UI Historic"/>
          <w:b/>
          <w:bCs/>
          <w:color w:val="15877F" w:themeColor="accent3" w:themeShade="80"/>
          <w:sz w:val="24"/>
          <w:szCs w:val="24"/>
          <w:lang w:val="ca-ES"/>
        </w:rPr>
        <w:t>MARIA NOGUERA LECHUGA</w:t>
      </w:r>
    </w:p>
    <w:p w14:paraId="41CCA645" w14:textId="3C1AAD51" w:rsidR="003C1E78" w:rsidRPr="003F6B96" w:rsidRDefault="003C1E78" w:rsidP="00FE255F">
      <w:pPr>
        <w:jc w:val="both"/>
        <w:rPr>
          <w:rFonts w:ascii="Segoe UI Historic" w:hAnsi="Segoe UI Historic" w:cs="Segoe UI Historic"/>
          <w:b/>
          <w:color w:val="15877F" w:themeColor="accent3" w:themeShade="80"/>
          <w:sz w:val="24"/>
          <w:szCs w:val="24"/>
          <w:lang w:val="ca-ES"/>
        </w:rPr>
      </w:pPr>
    </w:p>
    <w:p w14:paraId="703920EA" w14:textId="77777777" w:rsidR="00355BCB" w:rsidRPr="003F6B96" w:rsidRDefault="00355BCB" w:rsidP="00FE255F">
      <w:pPr>
        <w:jc w:val="both"/>
        <w:rPr>
          <w:rFonts w:ascii="Segoe UI Historic" w:hAnsi="Segoe UI Historic" w:cs="Segoe UI Historic"/>
          <w:sz w:val="24"/>
          <w:szCs w:val="24"/>
          <w:lang w:val="ca-ES"/>
        </w:rPr>
      </w:pPr>
    </w:p>
    <w:p w14:paraId="47C1D3FB" w14:textId="77777777" w:rsidR="00355BCB" w:rsidRPr="003F6B96" w:rsidRDefault="00355BCB" w:rsidP="00FE255F">
      <w:pPr>
        <w:jc w:val="both"/>
        <w:rPr>
          <w:rFonts w:ascii="Segoe UI Historic" w:hAnsi="Segoe UI Historic" w:cs="Segoe UI Historic"/>
          <w:sz w:val="24"/>
          <w:szCs w:val="24"/>
          <w:lang w:val="ca-ES"/>
        </w:rPr>
      </w:pPr>
    </w:p>
    <w:p w14:paraId="739DD24E" w14:textId="67ECC1FE" w:rsidR="00301E69" w:rsidRDefault="00C53AC4" w:rsidP="00FE255F">
      <w:pPr>
        <w:jc w:val="both"/>
        <w:rPr>
          <w:rFonts w:ascii="Segoe UI Historic" w:hAnsi="Segoe UI Historic" w:cs="Segoe UI Historic"/>
          <w:b/>
          <w:color w:val="15877F" w:themeColor="accent3" w:themeShade="80"/>
          <w:sz w:val="24"/>
          <w:szCs w:val="24"/>
          <w:lang w:val="ca-ES"/>
        </w:rPr>
      </w:pPr>
      <w:bookmarkStart w:id="0" w:name="_Hlk101777553"/>
      <w:r>
        <w:rPr>
          <w:rFonts w:ascii="Segoe UI Historic" w:hAnsi="Segoe UI Historic" w:cs="Segoe UI Historic"/>
          <w:b/>
          <w:color w:val="15877F" w:themeColor="accent3" w:themeShade="80"/>
          <w:sz w:val="24"/>
          <w:szCs w:val="24"/>
          <w:lang w:val="ca-ES"/>
        </w:rPr>
        <w:lastRenderedPageBreak/>
        <w:t>INTRODUCCIÓ</w:t>
      </w:r>
    </w:p>
    <w:p w14:paraId="0F758BE6" w14:textId="5BD505C3" w:rsidR="009B68FD" w:rsidRPr="009B68FD" w:rsidRDefault="009B68FD" w:rsidP="009B68FD">
      <w:pPr>
        <w:jc w:val="both"/>
        <w:rPr>
          <w:rFonts w:ascii="Segoe UI Historic" w:hAnsi="Segoe UI Historic" w:cs="Segoe UI Historic"/>
          <w:bCs/>
          <w:sz w:val="24"/>
          <w:szCs w:val="24"/>
          <w:lang w:val="ca-ES"/>
        </w:rPr>
      </w:pPr>
      <w:r w:rsidRPr="009B68FD">
        <w:rPr>
          <w:rFonts w:ascii="Segoe UI Historic" w:hAnsi="Segoe UI Historic" w:cs="Segoe UI Historic"/>
          <w:bCs/>
          <w:sz w:val="24"/>
          <w:szCs w:val="24"/>
          <w:lang w:val="ca-ES"/>
        </w:rPr>
        <w:t>Les mares de dia són educadores professionals que ofereixen en la seva pròpia llar (adequadament adapta</w:t>
      </w:r>
      <w:r>
        <w:rPr>
          <w:rFonts w:ascii="Segoe UI Historic" w:hAnsi="Segoe UI Historic" w:cs="Segoe UI Historic"/>
          <w:bCs/>
          <w:sz w:val="24"/>
          <w:szCs w:val="24"/>
          <w:lang w:val="ca-ES"/>
        </w:rPr>
        <w:t>da</w:t>
      </w:r>
      <w:r w:rsidRPr="009B68FD">
        <w:rPr>
          <w:rFonts w:ascii="Segoe UI Historic" w:hAnsi="Segoe UI Historic" w:cs="Segoe UI Historic"/>
          <w:bCs/>
          <w:sz w:val="24"/>
          <w:szCs w:val="24"/>
          <w:lang w:val="ca-ES"/>
        </w:rPr>
        <w:t xml:space="preserve"> i equipa</w:t>
      </w:r>
      <w:r>
        <w:rPr>
          <w:rFonts w:ascii="Segoe UI Historic" w:hAnsi="Segoe UI Historic" w:cs="Segoe UI Historic"/>
          <w:bCs/>
          <w:sz w:val="24"/>
          <w:szCs w:val="24"/>
          <w:lang w:val="ca-ES"/>
        </w:rPr>
        <w:t>da</w:t>
      </w:r>
      <w:r w:rsidRPr="009B68FD">
        <w:rPr>
          <w:rFonts w:ascii="Segoe UI Historic" w:hAnsi="Segoe UI Historic" w:cs="Segoe UI Historic"/>
          <w:bCs/>
          <w:sz w:val="24"/>
          <w:szCs w:val="24"/>
          <w:lang w:val="ca-ES"/>
        </w:rPr>
        <w:t>) un servei d'atenció i cura al</w:t>
      </w:r>
      <w:r w:rsidR="005B4C60">
        <w:rPr>
          <w:rFonts w:ascii="Segoe UI Historic" w:hAnsi="Segoe UI Historic" w:cs="Segoe UI Historic"/>
          <w:bCs/>
          <w:sz w:val="24"/>
          <w:szCs w:val="24"/>
          <w:lang w:val="ca-ES"/>
        </w:rPr>
        <w:t>s</w:t>
      </w:r>
      <w:r w:rsidRPr="009B68FD">
        <w:rPr>
          <w:rFonts w:ascii="Segoe UI Historic" w:hAnsi="Segoe UI Historic" w:cs="Segoe UI Historic"/>
          <w:bCs/>
          <w:sz w:val="24"/>
          <w:szCs w:val="24"/>
          <w:lang w:val="ca-ES"/>
        </w:rPr>
        <w:t xml:space="preserve"> menor</w:t>
      </w:r>
      <w:r>
        <w:rPr>
          <w:rFonts w:ascii="Segoe UI Historic" w:hAnsi="Segoe UI Historic" w:cs="Segoe UI Historic"/>
          <w:bCs/>
          <w:sz w:val="24"/>
          <w:szCs w:val="24"/>
          <w:lang w:val="ca-ES"/>
        </w:rPr>
        <w:t>s de 4 mesos fins als 3 anys d’edat</w:t>
      </w:r>
      <w:r w:rsidRPr="009B68FD">
        <w:rPr>
          <w:rFonts w:ascii="Segoe UI Historic" w:hAnsi="Segoe UI Historic" w:cs="Segoe UI Historic"/>
          <w:bCs/>
          <w:sz w:val="24"/>
          <w:szCs w:val="24"/>
          <w:lang w:val="ca-ES"/>
        </w:rPr>
        <w:t>, en grups molt reduïts (3-4 nens) i en un ambient familiar.</w:t>
      </w:r>
    </w:p>
    <w:p w14:paraId="1EF11EC0" w14:textId="2D6DD807" w:rsidR="009B68FD" w:rsidRPr="009B68FD" w:rsidRDefault="009B68FD" w:rsidP="009B68FD">
      <w:pPr>
        <w:jc w:val="both"/>
        <w:rPr>
          <w:rFonts w:ascii="Segoe UI Historic" w:hAnsi="Segoe UI Historic" w:cs="Segoe UI Historic"/>
          <w:bCs/>
          <w:sz w:val="24"/>
          <w:szCs w:val="24"/>
          <w:lang w:val="ca-ES"/>
        </w:rPr>
      </w:pPr>
      <w:r w:rsidRPr="009B68FD">
        <w:rPr>
          <w:rFonts w:ascii="Segoe UI Historic" w:hAnsi="Segoe UI Historic" w:cs="Segoe UI Historic"/>
          <w:bCs/>
          <w:sz w:val="24"/>
          <w:szCs w:val="24"/>
          <w:lang w:val="ca-ES"/>
        </w:rPr>
        <w:t>Les Mares de Dia, amb amor, paciència, temps i dedicació, acompanyen als nens en el desafiament que és per a ells el dia a dia</w:t>
      </w:r>
      <w:r w:rsidR="00B155A7">
        <w:rPr>
          <w:rFonts w:ascii="Segoe UI Historic" w:hAnsi="Segoe UI Historic" w:cs="Segoe UI Historic"/>
          <w:bCs/>
          <w:sz w:val="24"/>
          <w:szCs w:val="24"/>
          <w:lang w:val="ca-ES"/>
        </w:rPr>
        <w:t>,</w:t>
      </w:r>
      <w:r w:rsidRPr="009B68FD">
        <w:rPr>
          <w:rFonts w:ascii="Segoe UI Historic" w:hAnsi="Segoe UI Historic" w:cs="Segoe UI Historic"/>
          <w:bCs/>
          <w:sz w:val="24"/>
          <w:szCs w:val="24"/>
          <w:lang w:val="ca-ES"/>
        </w:rPr>
        <w:t xml:space="preserve"> i ofereixen a les seves famílies una resposta de qualitat per a afrontar les dificultats quotidianes sorgides per la incorporació plena de la dona al món laboral.</w:t>
      </w:r>
    </w:p>
    <w:p w14:paraId="23355B7B" w14:textId="6365A836" w:rsidR="009B68FD" w:rsidRPr="009B68FD" w:rsidRDefault="009B68FD" w:rsidP="009B68FD">
      <w:pPr>
        <w:jc w:val="both"/>
        <w:rPr>
          <w:rFonts w:ascii="Segoe UI Historic" w:hAnsi="Segoe UI Historic" w:cs="Segoe UI Historic"/>
          <w:bCs/>
          <w:sz w:val="24"/>
          <w:szCs w:val="24"/>
          <w:lang w:val="ca-ES"/>
        </w:rPr>
      </w:pPr>
      <w:r w:rsidRPr="009B68FD">
        <w:rPr>
          <w:rFonts w:ascii="Segoe UI Historic" w:hAnsi="Segoe UI Historic" w:cs="Segoe UI Historic"/>
          <w:bCs/>
          <w:sz w:val="24"/>
          <w:szCs w:val="24"/>
          <w:lang w:val="ca-ES"/>
        </w:rPr>
        <w:t xml:space="preserve">El projecte de Mares de dia és un recurs de conciliació de la vida laboral i familiar,  una alternativa social a les </w:t>
      </w:r>
      <w:r>
        <w:rPr>
          <w:rFonts w:ascii="Segoe UI Historic" w:hAnsi="Segoe UI Historic" w:cs="Segoe UI Historic"/>
          <w:bCs/>
          <w:sz w:val="24"/>
          <w:szCs w:val="24"/>
          <w:lang w:val="ca-ES"/>
        </w:rPr>
        <w:t xml:space="preserve">llars d’infants </w:t>
      </w:r>
      <w:r w:rsidRPr="009B68FD">
        <w:rPr>
          <w:rFonts w:ascii="Segoe UI Historic" w:hAnsi="Segoe UI Historic" w:cs="Segoe UI Historic"/>
          <w:bCs/>
          <w:sz w:val="24"/>
          <w:szCs w:val="24"/>
          <w:lang w:val="ca-ES"/>
        </w:rPr>
        <w:t>tradicionals o escoles infantils, més adaptada a les veritables necessitats educatives i emocionals del</w:t>
      </w:r>
      <w:r>
        <w:rPr>
          <w:rFonts w:ascii="Segoe UI Historic" w:hAnsi="Segoe UI Historic" w:cs="Segoe UI Historic"/>
          <w:bCs/>
          <w:sz w:val="24"/>
          <w:szCs w:val="24"/>
          <w:lang w:val="ca-ES"/>
        </w:rPr>
        <w:t>s</w:t>
      </w:r>
      <w:r w:rsidRPr="009B68FD">
        <w:rPr>
          <w:rFonts w:ascii="Segoe UI Historic" w:hAnsi="Segoe UI Historic" w:cs="Segoe UI Historic"/>
          <w:bCs/>
          <w:sz w:val="24"/>
          <w:szCs w:val="24"/>
          <w:lang w:val="ca-ES"/>
        </w:rPr>
        <w:t xml:space="preserve"> nen</w:t>
      </w:r>
      <w:r>
        <w:rPr>
          <w:rFonts w:ascii="Segoe UI Historic" w:hAnsi="Segoe UI Historic" w:cs="Segoe UI Historic"/>
          <w:bCs/>
          <w:sz w:val="24"/>
          <w:szCs w:val="24"/>
          <w:lang w:val="ca-ES"/>
        </w:rPr>
        <w:t>s en aquestes edats.</w:t>
      </w:r>
    </w:p>
    <w:p w14:paraId="00DB0DB6" w14:textId="2DE1B715" w:rsidR="009B68FD" w:rsidRPr="009B68FD" w:rsidRDefault="009B68FD" w:rsidP="009B68FD">
      <w:pPr>
        <w:jc w:val="both"/>
        <w:rPr>
          <w:rFonts w:ascii="Segoe UI Historic" w:hAnsi="Segoe UI Historic" w:cs="Segoe UI Historic"/>
          <w:bCs/>
          <w:sz w:val="24"/>
          <w:szCs w:val="24"/>
          <w:lang w:val="ca-ES"/>
        </w:rPr>
      </w:pPr>
      <w:r w:rsidRPr="009B68FD">
        <w:rPr>
          <w:rFonts w:ascii="Segoe UI Historic" w:hAnsi="Segoe UI Historic" w:cs="Segoe UI Historic"/>
          <w:bCs/>
          <w:sz w:val="24"/>
          <w:szCs w:val="24"/>
          <w:lang w:val="ca-ES"/>
        </w:rPr>
        <w:t xml:space="preserve">Trobem novament </w:t>
      </w:r>
      <w:r w:rsidR="00B91B63">
        <w:rPr>
          <w:rFonts w:ascii="Segoe UI Historic" w:hAnsi="Segoe UI Historic" w:cs="Segoe UI Historic"/>
          <w:bCs/>
          <w:sz w:val="24"/>
          <w:szCs w:val="24"/>
          <w:lang w:val="ca-ES"/>
        </w:rPr>
        <w:t xml:space="preserve">un </w:t>
      </w:r>
      <w:r w:rsidRPr="009B68FD">
        <w:rPr>
          <w:rFonts w:ascii="Segoe UI Historic" w:hAnsi="Segoe UI Historic" w:cs="Segoe UI Historic"/>
          <w:bCs/>
          <w:sz w:val="24"/>
          <w:szCs w:val="24"/>
          <w:lang w:val="ca-ES"/>
        </w:rPr>
        <w:t>ambient de llar sana</w:t>
      </w:r>
      <w:r w:rsidR="00B91B63">
        <w:rPr>
          <w:rFonts w:ascii="Segoe UI Historic" w:hAnsi="Segoe UI Historic" w:cs="Segoe UI Historic"/>
          <w:bCs/>
          <w:sz w:val="24"/>
          <w:szCs w:val="24"/>
          <w:lang w:val="ca-ES"/>
        </w:rPr>
        <w:t>,</w:t>
      </w:r>
      <w:r w:rsidRPr="009B68FD">
        <w:rPr>
          <w:rFonts w:ascii="Segoe UI Historic" w:hAnsi="Segoe UI Historic" w:cs="Segoe UI Historic"/>
          <w:bCs/>
          <w:sz w:val="24"/>
          <w:szCs w:val="24"/>
          <w:lang w:val="ca-ES"/>
        </w:rPr>
        <w:t xml:space="preserve"> creada per una figura materna amb 3 o 4 nens màxim, una font poderosa de salut que proveeix al nen de les forces necessàries per a realitzar-se en el futur com </w:t>
      </w:r>
      <w:r w:rsidR="006E211C">
        <w:rPr>
          <w:rFonts w:ascii="Segoe UI Historic" w:hAnsi="Segoe UI Historic" w:cs="Segoe UI Historic"/>
          <w:bCs/>
          <w:sz w:val="24"/>
          <w:szCs w:val="24"/>
          <w:lang w:val="ca-ES"/>
        </w:rPr>
        <w:t xml:space="preserve">a </w:t>
      </w:r>
      <w:r w:rsidRPr="009B68FD">
        <w:rPr>
          <w:rFonts w:ascii="Segoe UI Historic" w:hAnsi="Segoe UI Historic" w:cs="Segoe UI Historic"/>
          <w:bCs/>
          <w:sz w:val="24"/>
          <w:szCs w:val="24"/>
          <w:lang w:val="ca-ES"/>
        </w:rPr>
        <w:t xml:space="preserve">ser creatiu i compromès davant la societat. </w:t>
      </w:r>
      <w:r w:rsidR="00B203CA">
        <w:rPr>
          <w:rFonts w:ascii="Segoe UI Historic" w:hAnsi="Segoe UI Historic" w:cs="Segoe UI Historic"/>
          <w:bCs/>
          <w:sz w:val="24"/>
          <w:szCs w:val="24"/>
          <w:lang w:val="ca-ES"/>
        </w:rPr>
        <w:t xml:space="preserve">A fi </w:t>
      </w:r>
      <w:r w:rsidR="00B203CA" w:rsidRPr="009B68FD">
        <w:rPr>
          <w:rFonts w:ascii="Segoe UI Historic" w:hAnsi="Segoe UI Historic" w:cs="Segoe UI Historic"/>
          <w:bCs/>
          <w:sz w:val="24"/>
          <w:szCs w:val="24"/>
          <w:lang w:val="ca-ES"/>
        </w:rPr>
        <w:t xml:space="preserve">què </w:t>
      </w:r>
      <w:r w:rsidR="00354D03">
        <w:rPr>
          <w:rFonts w:ascii="Segoe UI Historic" w:hAnsi="Segoe UI Historic" w:cs="Segoe UI Historic"/>
          <w:bCs/>
          <w:sz w:val="24"/>
          <w:szCs w:val="24"/>
          <w:lang w:val="ca-ES"/>
        </w:rPr>
        <w:t xml:space="preserve">després </w:t>
      </w:r>
      <w:r w:rsidRPr="009B68FD">
        <w:rPr>
          <w:rFonts w:ascii="Segoe UI Historic" w:hAnsi="Segoe UI Historic" w:cs="Segoe UI Historic"/>
          <w:bCs/>
          <w:sz w:val="24"/>
          <w:szCs w:val="24"/>
          <w:lang w:val="ca-ES"/>
        </w:rPr>
        <w:t xml:space="preserve">el petit </w:t>
      </w:r>
      <w:r w:rsidR="00F30B3F">
        <w:rPr>
          <w:rFonts w:ascii="Segoe UI Historic" w:hAnsi="Segoe UI Historic" w:cs="Segoe UI Historic"/>
          <w:bCs/>
          <w:sz w:val="24"/>
          <w:szCs w:val="24"/>
          <w:lang w:val="ca-ES"/>
        </w:rPr>
        <w:t>es</w:t>
      </w:r>
      <w:r w:rsidRPr="009B68FD">
        <w:rPr>
          <w:rFonts w:ascii="Segoe UI Historic" w:hAnsi="Segoe UI Historic" w:cs="Segoe UI Historic"/>
          <w:bCs/>
          <w:sz w:val="24"/>
          <w:szCs w:val="24"/>
          <w:lang w:val="ca-ES"/>
        </w:rPr>
        <w:t xml:space="preserve"> situï</w:t>
      </w:r>
      <w:r w:rsidR="00F30B3F">
        <w:rPr>
          <w:rFonts w:ascii="Segoe UI Historic" w:hAnsi="Segoe UI Historic" w:cs="Segoe UI Historic"/>
          <w:bCs/>
          <w:sz w:val="24"/>
          <w:szCs w:val="24"/>
          <w:lang w:val="ca-ES"/>
        </w:rPr>
        <w:t xml:space="preserve"> </w:t>
      </w:r>
      <w:r w:rsidRPr="009B68FD">
        <w:rPr>
          <w:rFonts w:ascii="Segoe UI Historic" w:hAnsi="Segoe UI Historic" w:cs="Segoe UI Historic"/>
          <w:bCs/>
          <w:sz w:val="24"/>
          <w:szCs w:val="24"/>
          <w:lang w:val="ca-ES"/>
        </w:rPr>
        <w:t>davant els altres amb confiança, creativitat i lliurament, ha hagut de ser tractat en la primera fase de la vida de forma absolutament individualitzada, amb un contacte íntim i de protecció, on la seva experiència s'impregni de la qualitat de l'amor incondicional.</w:t>
      </w:r>
    </w:p>
    <w:bookmarkEnd w:id="0"/>
    <w:p w14:paraId="0A1575F0" w14:textId="77777777" w:rsidR="007B6D6C" w:rsidRDefault="007B6D6C" w:rsidP="00FE255F">
      <w:pPr>
        <w:jc w:val="both"/>
        <w:rPr>
          <w:rFonts w:ascii="Segoe UI Historic" w:hAnsi="Segoe UI Historic" w:cs="Segoe UI Historic"/>
          <w:b/>
          <w:color w:val="15877F" w:themeColor="accent3" w:themeShade="80"/>
          <w:sz w:val="24"/>
          <w:szCs w:val="24"/>
          <w:lang w:val="ca-ES"/>
        </w:rPr>
      </w:pPr>
    </w:p>
    <w:p w14:paraId="3A6E6592" w14:textId="67783851" w:rsidR="001A37CB" w:rsidRPr="0048764F" w:rsidRDefault="00034B95" w:rsidP="00FE255F">
      <w:pPr>
        <w:jc w:val="both"/>
        <w:rPr>
          <w:rFonts w:ascii="Segoe UI Historic" w:hAnsi="Segoe UI Historic" w:cs="Segoe UI Historic"/>
          <w:bCs/>
          <w:sz w:val="24"/>
          <w:szCs w:val="24"/>
          <w:lang w:val="ca-ES"/>
        </w:rPr>
      </w:pPr>
      <w:r>
        <w:rPr>
          <w:rFonts w:ascii="Segoe UI Historic" w:hAnsi="Segoe UI Historic" w:cs="Segoe UI Historic"/>
          <w:b/>
          <w:color w:val="15877F" w:themeColor="accent3" w:themeShade="80"/>
          <w:sz w:val="24"/>
          <w:szCs w:val="24"/>
          <w:lang w:val="ca-ES"/>
        </w:rPr>
        <w:t>PRESENTACIÓ</w:t>
      </w:r>
    </w:p>
    <w:p w14:paraId="095E2943" w14:textId="088476AF" w:rsidR="00672444" w:rsidRPr="003F6B96" w:rsidRDefault="00BA1072" w:rsidP="00E372B1">
      <w:pPr>
        <w:spacing w:after="100" w:afterAutospacing="1" w:line="240" w:lineRule="auto"/>
        <w:jc w:val="both"/>
        <w:rPr>
          <w:rFonts w:ascii="Segoe UI Historic" w:eastAsia="Times New Roman" w:hAnsi="Segoe UI Historic" w:cs="Segoe UI Historic"/>
          <w:sz w:val="24"/>
          <w:szCs w:val="24"/>
          <w:lang w:val="ca-ES"/>
        </w:rPr>
      </w:pPr>
      <w:proofErr w:type="spellStart"/>
      <w:r>
        <w:rPr>
          <w:rFonts w:ascii="Segoe UI Historic" w:eastAsia="Times New Roman" w:hAnsi="Segoe UI Historic" w:cs="Segoe UI Historic"/>
          <w:sz w:val="24"/>
          <w:szCs w:val="24"/>
          <w:lang w:val="ca-ES"/>
        </w:rPr>
        <w:t>S</w:t>
      </w:r>
      <w:r w:rsidR="00AA119C">
        <w:rPr>
          <w:rFonts w:ascii="Segoe UI Historic" w:eastAsia="Times New Roman" w:hAnsi="Segoe UI Historic" w:cs="Segoe UI Historic"/>
          <w:sz w:val="24"/>
          <w:szCs w:val="24"/>
          <w:lang w:val="ca-ES"/>
        </w:rPr>
        <w:t>óc</w:t>
      </w:r>
      <w:proofErr w:type="spellEnd"/>
      <w:r w:rsidR="00AA119C">
        <w:rPr>
          <w:rFonts w:ascii="Segoe UI Historic" w:eastAsia="Times New Roman" w:hAnsi="Segoe UI Historic" w:cs="Segoe UI Historic"/>
          <w:sz w:val="24"/>
          <w:szCs w:val="24"/>
          <w:lang w:val="ca-ES"/>
        </w:rPr>
        <w:t xml:space="preserve"> la</w:t>
      </w:r>
      <w:r w:rsidR="00D25624">
        <w:rPr>
          <w:rFonts w:ascii="Segoe UI Historic" w:eastAsia="Times New Roman" w:hAnsi="Segoe UI Historic" w:cs="Segoe UI Historic"/>
          <w:sz w:val="24"/>
          <w:szCs w:val="24"/>
          <w:lang w:val="ca-ES"/>
        </w:rPr>
        <w:t xml:space="preserve"> María, </w:t>
      </w:r>
      <w:r w:rsidR="00381C77">
        <w:rPr>
          <w:rFonts w:ascii="Segoe UI Historic" w:eastAsia="Times New Roman" w:hAnsi="Segoe UI Historic" w:cs="Segoe UI Historic"/>
          <w:sz w:val="24"/>
          <w:szCs w:val="24"/>
          <w:lang w:val="ca-ES"/>
        </w:rPr>
        <w:t xml:space="preserve">i junt a </w:t>
      </w:r>
      <w:r w:rsidR="001020B5">
        <w:rPr>
          <w:rFonts w:ascii="Segoe UI Historic" w:eastAsia="Times New Roman" w:hAnsi="Segoe UI Historic" w:cs="Segoe UI Historic"/>
          <w:sz w:val="24"/>
          <w:szCs w:val="24"/>
          <w:lang w:val="ca-ES"/>
        </w:rPr>
        <w:t xml:space="preserve">l’Axel, </w:t>
      </w:r>
      <w:r w:rsidR="00381C77">
        <w:rPr>
          <w:rFonts w:ascii="Segoe UI Historic" w:eastAsia="Times New Roman" w:hAnsi="Segoe UI Historic" w:cs="Segoe UI Historic"/>
          <w:sz w:val="24"/>
          <w:szCs w:val="24"/>
          <w:lang w:val="ca-ES"/>
        </w:rPr>
        <w:t>la meva parella</w:t>
      </w:r>
      <w:r w:rsidR="001020B5">
        <w:rPr>
          <w:rFonts w:ascii="Segoe UI Historic" w:eastAsia="Times New Roman" w:hAnsi="Segoe UI Historic" w:cs="Segoe UI Historic"/>
          <w:sz w:val="24"/>
          <w:szCs w:val="24"/>
          <w:lang w:val="ca-ES"/>
        </w:rPr>
        <w:t>,</w:t>
      </w:r>
      <w:r w:rsidR="007B6D6C">
        <w:rPr>
          <w:rFonts w:ascii="Segoe UI Historic" w:eastAsia="Times New Roman" w:hAnsi="Segoe UI Historic" w:cs="Segoe UI Historic"/>
          <w:sz w:val="24"/>
          <w:szCs w:val="24"/>
          <w:lang w:val="ca-ES"/>
        </w:rPr>
        <w:t xml:space="preserve"> i el</w:t>
      </w:r>
      <w:r w:rsidR="00672444">
        <w:rPr>
          <w:rFonts w:ascii="Segoe UI Historic" w:eastAsia="Times New Roman" w:hAnsi="Segoe UI Historic" w:cs="Segoe UI Historic"/>
          <w:sz w:val="24"/>
          <w:szCs w:val="24"/>
          <w:lang w:val="ca-ES"/>
        </w:rPr>
        <w:t xml:space="preserve"> </w:t>
      </w:r>
      <w:r w:rsidR="00D94C51">
        <w:rPr>
          <w:rFonts w:ascii="Segoe UI Historic" w:eastAsia="Times New Roman" w:hAnsi="Segoe UI Historic" w:cs="Segoe UI Historic"/>
          <w:sz w:val="24"/>
          <w:szCs w:val="24"/>
          <w:lang w:val="ca-ES"/>
        </w:rPr>
        <w:t xml:space="preserve">Noah, el </w:t>
      </w:r>
      <w:r w:rsidR="00672444">
        <w:rPr>
          <w:rFonts w:ascii="Segoe UI Historic" w:eastAsia="Times New Roman" w:hAnsi="Segoe UI Historic" w:cs="Segoe UI Historic"/>
          <w:sz w:val="24"/>
          <w:szCs w:val="24"/>
          <w:lang w:val="ca-ES"/>
        </w:rPr>
        <w:t xml:space="preserve">meu fill </w:t>
      </w:r>
      <w:r w:rsidR="005A7C62">
        <w:rPr>
          <w:rFonts w:ascii="Segoe UI Historic" w:eastAsia="Times New Roman" w:hAnsi="Segoe UI Historic" w:cs="Segoe UI Historic"/>
          <w:sz w:val="24"/>
          <w:szCs w:val="24"/>
          <w:lang w:val="ca-ES"/>
        </w:rPr>
        <w:t>de 19 mesos</w:t>
      </w:r>
      <w:r w:rsidR="00672444">
        <w:rPr>
          <w:rFonts w:ascii="Segoe UI Historic" w:eastAsia="Times New Roman" w:hAnsi="Segoe UI Historic" w:cs="Segoe UI Historic"/>
          <w:sz w:val="24"/>
          <w:szCs w:val="24"/>
          <w:lang w:val="ca-ES"/>
        </w:rPr>
        <w:t xml:space="preserve"> què hi serà amb mi </w:t>
      </w:r>
      <w:r w:rsidR="005C3ADF">
        <w:rPr>
          <w:rFonts w:ascii="Segoe UI Historic" w:eastAsia="Times New Roman" w:hAnsi="Segoe UI Historic" w:cs="Segoe UI Historic"/>
          <w:sz w:val="24"/>
          <w:szCs w:val="24"/>
          <w:lang w:val="ca-ES"/>
        </w:rPr>
        <w:t xml:space="preserve">a aquest projecte, obrim casa </w:t>
      </w:r>
      <w:r w:rsidR="00692DA1">
        <w:rPr>
          <w:rFonts w:ascii="Segoe UI Historic" w:eastAsia="Times New Roman" w:hAnsi="Segoe UI Historic" w:cs="Segoe UI Historic"/>
          <w:sz w:val="24"/>
          <w:szCs w:val="24"/>
          <w:lang w:val="ca-ES"/>
        </w:rPr>
        <w:t>nostra amb tot</w:t>
      </w:r>
      <w:r w:rsidR="00913ABA">
        <w:rPr>
          <w:rFonts w:ascii="Segoe UI Historic" w:eastAsia="Times New Roman" w:hAnsi="Segoe UI Historic" w:cs="Segoe UI Historic"/>
          <w:sz w:val="24"/>
          <w:szCs w:val="24"/>
          <w:lang w:val="ca-ES"/>
        </w:rPr>
        <w:t xml:space="preserve">a la il·lusió i </w:t>
      </w:r>
      <w:r w:rsidR="00692DA1">
        <w:rPr>
          <w:rFonts w:ascii="Segoe UI Historic" w:eastAsia="Times New Roman" w:hAnsi="Segoe UI Historic" w:cs="Segoe UI Historic"/>
          <w:sz w:val="24"/>
          <w:szCs w:val="24"/>
          <w:lang w:val="ca-ES"/>
        </w:rPr>
        <w:t>tot l’amor,</w:t>
      </w:r>
      <w:r w:rsidR="005C3ADF">
        <w:rPr>
          <w:rFonts w:ascii="Segoe UI Historic" w:eastAsia="Times New Roman" w:hAnsi="Segoe UI Historic" w:cs="Segoe UI Historic"/>
          <w:sz w:val="24"/>
          <w:szCs w:val="24"/>
          <w:lang w:val="ca-ES"/>
        </w:rPr>
        <w:t xml:space="preserve"> per acollir a </w:t>
      </w:r>
      <w:r w:rsidR="00D86058">
        <w:rPr>
          <w:rFonts w:ascii="Segoe UI Historic" w:eastAsia="Times New Roman" w:hAnsi="Segoe UI Historic" w:cs="Segoe UI Historic"/>
          <w:sz w:val="24"/>
          <w:szCs w:val="24"/>
          <w:lang w:val="ca-ES"/>
        </w:rPr>
        <w:t xml:space="preserve">les </w:t>
      </w:r>
      <w:r w:rsidR="0048764F">
        <w:rPr>
          <w:rFonts w:ascii="Segoe UI Historic" w:eastAsia="Times New Roman" w:hAnsi="Segoe UI Historic" w:cs="Segoe UI Historic"/>
          <w:sz w:val="24"/>
          <w:szCs w:val="24"/>
          <w:lang w:val="ca-ES"/>
        </w:rPr>
        <w:t>famílies</w:t>
      </w:r>
      <w:r w:rsidR="00D86058">
        <w:rPr>
          <w:rFonts w:ascii="Segoe UI Historic" w:eastAsia="Times New Roman" w:hAnsi="Segoe UI Historic" w:cs="Segoe UI Historic"/>
          <w:sz w:val="24"/>
          <w:szCs w:val="24"/>
          <w:lang w:val="ca-ES"/>
        </w:rPr>
        <w:t xml:space="preserve"> i a</w:t>
      </w:r>
      <w:r w:rsidR="00E00246">
        <w:rPr>
          <w:rFonts w:ascii="Segoe UI Historic" w:eastAsia="Times New Roman" w:hAnsi="Segoe UI Historic" w:cs="Segoe UI Historic"/>
          <w:sz w:val="24"/>
          <w:szCs w:val="24"/>
          <w:lang w:val="ca-ES"/>
        </w:rPr>
        <w:t xml:space="preserve">ls seus fills/es. </w:t>
      </w:r>
    </w:p>
    <w:p w14:paraId="73BA7225" w14:textId="39DEF034" w:rsidR="000D7613" w:rsidRDefault="00112879" w:rsidP="00E372B1">
      <w:pPr>
        <w:spacing w:after="100" w:afterAutospacing="1" w:line="240" w:lineRule="auto"/>
        <w:jc w:val="both"/>
        <w:rPr>
          <w:rFonts w:ascii="Segoe UI Historic" w:eastAsia="Times New Roman" w:hAnsi="Segoe UI Historic" w:cs="Segoe UI Historic"/>
          <w:sz w:val="24"/>
          <w:szCs w:val="24"/>
          <w:lang w:val="ca-ES"/>
        </w:rPr>
      </w:pPr>
      <w:proofErr w:type="spellStart"/>
      <w:r w:rsidRPr="003F6B96">
        <w:rPr>
          <w:rFonts w:ascii="Segoe UI Historic" w:eastAsia="Times New Roman" w:hAnsi="Segoe UI Historic" w:cs="Segoe UI Historic"/>
          <w:sz w:val="24"/>
          <w:szCs w:val="24"/>
          <w:lang w:val="ca-ES"/>
        </w:rPr>
        <w:t>Tata</w:t>
      </w:r>
      <w:proofErr w:type="spellEnd"/>
      <w:r w:rsidRPr="003F6B96">
        <w:rPr>
          <w:rFonts w:ascii="Segoe UI Historic" w:eastAsia="Times New Roman" w:hAnsi="Segoe UI Historic" w:cs="Segoe UI Historic"/>
          <w:sz w:val="24"/>
          <w:szCs w:val="24"/>
          <w:lang w:val="ca-ES"/>
        </w:rPr>
        <w:t xml:space="preserve"> neix a partir de la vivència personal m</w:t>
      </w:r>
      <w:r w:rsidR="00D94C51">
        <w:rPr>
          <w:rFonts w:ascii="Segoe UI Historic" w:eastAsia="Times New Roman" w:hAnsi="Segoe UI Historic" w:cs="Segoe UI Historic"/>
          <w:sz w:val="24"/>
          <w:szCs w:val="24"/>
          <w:lang w:val="ca-ES"/>
        </w:rPr>
        <w:t>é</w:t>
      </w:r>
      <w:r w:rsidRPr="003F6B96">
        <w:rPr>
          <w:rFonts w:ascii="Segoe UI Historic" w:eastAsia="Times New Roman" w:hAnsi="Segoe UI Historic" w:cs="Segoe UI Historic"/>
          <w:sz w:val="24"/>
          <w:szCs w:val="24"/>
          <w:lang w:val="ca-ES"/>
        </w:rPr>
        <w:t>s important de la meva vida</w:t>
      </w:r>
      <w:r w:rsidR="00D94C51">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xml:space="preserve"> l’arribada del Noah</w:t>
      </w:r>
      <w:r w:rsidR="00A00CB0" w:rsidRPr="000B2A5C">
        <w:rPr>
          <w:rFonts w:ascii="Segoe UI Historic" w:eastAsia="Times New Roman" w:hAnsi="Segoe UI Historic" w:cs="Segoe UI Historic"/>
          <w:sz w:val="24"/>
          <w:szCs w:val="24"/>
          <w:lang w:val="ca-ES"/>
        </w:rPr>
        <w:t>.</w:t>
      </w:r>
      <w:r>
        <w:rPr>
          <w:rFonts w:ascii="Segoe UI Historic" w:eastAsia="Times New Roman" w:hAnsi="Segoe UI Historic" w:cs="Segoe UI Historic"/>
          <w:sz w:val="24"/>
          <w:szCs w:val="24"/>
          <w:lang w:val="ca-ES"/>
        </w:rPr>
        <w:t xml:space="preserve"> </w:t>
      </w:r>
      <w:r w:rsidR="00C11A5F">
        <w:rPr>
          <w:rFonts w:ascii="Segoe UI Historic" w:eastAsia="Times New Roman" w:hAnsi="Segoe UI Historic" w:cs="Segoe UI Historic"/>
          <w:sz w:val="24"/>
          <w:szCs w:val="24"/>
          <w:lang w:val="ca-ES"/>
        </w:rPr>
        <w:t xml:space="preserve">El seu </w:t>
      </w:r>
      <w:r w:rsidR="002E0702" w:rsidRPr="000B2A5C">
        <w:rPr>
          <w:rFonts w:ascii="Segoe UI Historic" w:eastAsia="Times New Roman" w:hAnsi="Segoe UI Historic" w:cs="Segoe UI Historic"/>
          <w:sz w:val="24"/>
          <w:szCs w:val="24"/>
          <w:lang w:val="ca-ES"/>
        </w:rPr>
        <w:t>naixement</w:t>
      </w:r>
      <w:r w:rsidR="00C11A5F">
        <w:rPr>
          <w:rFonts w:ascii="Segoe UI Historic" w:eastAsia="Times New Roman" w:hAnsi="Segoe UI Historic" w:cs="Segoe UI Historic"/>
          <w:sz w:val="24"/>
          <w:szCs w:val="24"/>
          <w:lang w:val="ca-ES"/>
        </w:rPr>
        <w:t xml:space="preserve"> va suposar un </w:t>
      </w:r>
      <w:r w:rsidR="00C170F9">
        <w:rPr>
          <w:rFonts w:ascii="Segoe UI Historic" w:eastAsia="Times New Roman" w:hAnsi="Segoe UI Historic" w:cs="Segoe UI Historic"/>
          <w:sz w:val="24"/>
          <w:szCs w:val="24"/>
          <w:lang w:val="ca-ES"/>
        </w:rPr>
        <w:t>terratrèmol</w:t>
      </w:r>
      <w:r w:rsidR="00C11A5F">
        <w:rPr>
          <w:rFonts w:ascii="Segoe UI Historic" w:eastAsia="Times New Roman" w:hAnsi="Segoe UI Historic" w:cs="Segoe UI Historic"/>
          <w:sz w:val="24"/>
          <w:szCs w:val="24"/>
          <w:lang w:val="ca-ES"/>
        </w:rPr>
        <w:t xml:space="preserve"> </w:t>
      </w:r>
      <w:r w:rsidR="00F5404B">
        <w:rPr>
          <w:rFonts w:ascii="Segoe UI Historic" w:eastAsia="Times New Roman" w:hAnsi="Segoe UI Historic" w:cs="Segoe UI Historic"/>
          <w:sz w:val="24"/>
          <w:szCs w:val="24"/>
          <w:lang w:val="ca-ES"/>
        </w:rPr>
        <w:t xml:space="preserve">què </w:t>
      </w:r>
      <w:r w:rsidR="00F1275C">
        <w:rPr>
          <w:rFonts w:ascii="Segoe UI Historic" w:eastAsia="Times New Roman" w:hAnsi="Segoe UI Historic" w:cs="Segoe UI Historic"/>
          <w:sz w:val="24"/>
          <w:szCs w:val="24"/>
          <w:lang w:val="ca-ES"/>
        </w:rPr>
        <w:t>em va</w:t>
      </w:r>
      <w:r w:rsidR="00F5404B">
        <w:rPr>
          <w:rFonts w:ascii="Segoe UI Historic" w:eastAsia="Times New Roman" w:hAnsi="Segoe UI Historic" w:cs="Segoe UI Historic"/>
          <w:sz w:val="24"/>
          <w:szCs w:val="24"/>
          <w:lang w:val="ca-ES"/>
        </w:rPr>
        <w:t xml:space="preserve"> </w:t>
      </w:r>
      <w:r w:rsidR="00CB4D03">
        <w:rPr>
          <w:rFonts w:ascii="Segoe UI Historic" w:eastAsia="Times New Roman" w:hAnsi="Segoe UI Historic" w:cs="Segoe UI Historic"/>
          <w:sz w:val="24"/>
          <w:szCs w:val="24"/>
          <w:lang w:val="ca-ES"/>
        </w:rPr>
        <w:t xml:space="preserve">sacsejar </w:t>
      </w:r>
      <w:r w:rsidR="00F5404B">
        <w:rPr>
          <w:rFonts w:ascii="Segoe UI Historic" w:eastAsia="Times New Roman" w:hAnsi="Segoe UI Historic" w:cs="Segoe UI Historic"/>
          <w:sz w:val="24"/>
          <w:szCs w:val="24"/>
          <w:lang w:val="ca-ES"/>
        </w:rPr>
        <w:t xml:space="preserve">fins als </w:t>
      </w:r>
      <w:r w:rsidR="00096DE7">
        <w:rPr>
          <w:rFonts w:ascii="Segoe UI Historic" w:eastAsia="Times New Roman" w:hAnsi="Segoe UI Historic" w:cs="Segoe UI Historic"/>
          <w:sz w:val="24"/>
          <w:szCs w:val="24"/>
          <w:lang w:val="ca-ES"/>
        </w:rPr>
        <w:t>ciments, per treure</w:t>
      </w:r>
      <w:r w:rsidR="00DE34D5">
        <w:rPr>
          <w:rFonts w:ascii="Segoe UI Historic" w:eastAsia="Times New Roman" w:hAnsi="Segoe UI Historic" w:cs="Segoe UI Historic"/>
          <w:sz w:val="24"/>
          <w:szCs w:val="24"/>
          <w:lang w:val="ca-ES"/>
        </w:rPr>
        <w:t xml:space="preserve"> el</w:t>
      </w:r>
      <w:r w:rsidR="00096DE7">
        <w:rPr>
          <w:rFonts w:ascii="Segoe UI Historic" w:eastAsia="Times New Roman" w:hAnsi="Segoe UI Historic" w:cs="Segoe UI Historic"/>
          <w:sz w:val="24"/>
          <w:szCs w:val="24"/>
          <w:lang w:val="ca-ES"/>
        </w:rPr>
        <w:t xml:space="preserve"> millor de </w:t>
      </w:r>
      <w:r w:rsidR="003C54CB">
        <w:rPr>
          <w:rFonts w:ascii="Segoe UI Historic" w:eastAsia="Times New Roman" w:hAnsi="Segoe UI Historic" w:cs="Segoe UI Historic"/>
          <w:sz w:val="24"/>
          <w:szCs w:val="24"/>
          <w:lang w:val="ca-ES"/>
        </w:rPr>
        <w:t>mi mateixa.</w:t>
      </w:r>
    </w:p>
    <w:p w14:paraId="79D36F50" w14:textId="30CB900B" w:rsidR="00753683" w:rsidRPr="003F6B96" w:rsidRDefault="00753683"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Des d</w:t>
      </w:r>
      <w:r w:rsidR="00DE34D5">
        <w:rPr>
          <w:rFonts w:ascii="Segoe UI Historic" w:eastAsia="Times New Roman" w:hAnsi="Segoe UI Historic" w:cs="Segoe UI Historic"/>
          <w:sz w:val="24"/>
          <w:szCs w:val="24"/>
          <w:lang w:val="ca-ES"/>
        </w:rPr>
        <w:t>’on</w:t>
      </w:r>
      <w:r w:rsidRPr="003F6B96">
        <w:rPr>
          <w:rFonts w:ascii="Segoe UI Historic" w:eastAsia="Times New Roman" w:hAnsi="Segoe UI Historic" w:cs="Segoe UI Historic"/>
          <w:sz w:val="24"/>
          <w:szCs w:val="24"/>
          <w:lang w:val="ca-ES"/>
        </w:rPr>
        <w:t xml:space="preserve"> puc recordar, la meva vida ha </w:t>
      </w:r>
      <w:r w:rsidR="00560F13">
        <w:rPr>
          <w:rFonts w:ascii="Segoe UI Historic" w:eastAsia="Times New Roman" w:hAnsi="Segoe UI Historic" w:cs="Segoe UI Historic"/>
          <w:sz w:val="24"/>
          <w:szCs w:val="24"/>
          <w:lang w:val="ca-ES"/>
        </w:rPr>
        <w:t>estat</w:t>
      </w:r>
      <w:r w:rsidR="00560F13" w:rsidRPr="003F6B96">
        <w:rPr>
          <w:rFonts w:ascii="Segoe UI Historic" w:eastAsia="Times New Roman" w:hAnsi="Segoe UI Historic" w:cs="Segoe UI Historic"/>
          <w:sz w:val="24"/>
          <w:szCs w:val="24"/>
          <w:lang w:val="ca-ES"/>
        </w:rPr>
        <w:t xml:space="preserve"> </w:t>
      </w:r>
      <w:r w:rsidRPr="003F6B96">
        <w:rPr>
          <w:rFonts w:ascii="Segoe UI Historic" w:eastAsia="Times New Roman" w:hAnsi="Segoe UI Historic" w:cs="Segoe UI Historic"/>
          <w:sz w:val="24"/>
          <w:szCs w:val="24"/>
          <w:lang w:val="ca-ES"/>
        </w:rPr>
        <w:t>una mena d’anades i tornades en el m</w:t>
      </w:r>
      <w:r w:rsidR="00560F13">
        <w:rPr>
          <w:rFonts w:ascii="Segoe UI Historic" w:eastAsia="Times New Roman" w:hAnsi="Segoe UI Historic" w:cs="Segoe UI Historic"/>
          <w:sz w:val="24"/>
          <w:szCs w:val="24"/>
          <w:lang w:val="ca-ES"/>
        </w:rPr>
        <w:t>ó</w:t>
      </w:r>
      <w:r w:rsidRPr="003F6B96">
        <w:rPr>
          <w:rFonts w:ascii="Segoe UI Historic" w:eastAsia="Times New Roman" w:hAnsi="Segoe UI Historic" w:cs="Segoe UI Historic"/>
          <w:sz w:val="24"/>
          <w:szCs w:val="24"/>
          <w:lang w:val="ca-ES"/>
        </w:rPr>
        <w:t>n de l’educació, sense qu</w:t>
      </w:r>
      <w:r w:rsidR="00560F13">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w:t>
      </w:r>
      <w:r w:rsidR="005F767B">
        <w:rPr>
          <w:rFonts w:ascii="Segoe UI Historic" w:eastAsia="Times New Roman" w:hAnsi="Segoe UI Historic" w:cs="Segoe UI Historic"/>
          <w:sz w:val="24"/>
          <w:szCs w:val="24"/>
          <w:lang w:val="ca-ES"/>
        </w:rPr>
        <w:t xml:space="preserve">m’hi </w:t>
      </w:r>
      <w:r w:rsidRPr="003F6B96">
        <w:rPr>
          <w:rFonts w:ascii="Segoe UI Historic" w:eastAsia="Times New Roman" w:hAnsi="Segoe UI Historic" w:cs="Segoe UI Historic"/>
          <w:sz w:val="24"/>
          <w:szCs w:val="24"/>
          <w:lang w:val="ca-ES"/>
        </w:rPr>
        <w:t xml:space="preserve">hagi pogut mai dedicar del tot per diverses circumstàncies, entre </w:t>
      </w:r>
      <w:r w:rsidR="005F767B">
        <w:rPr>
          <w:rFonts w:ascii="Segoe UI Historic" w:eastAsia="Times New Roman" w:hAnsi="Segoe UI Historic" w:cs="Segoe UI Historic"/>
          <w:sz w:val="24"/>
          <w:szCs w:val="24"/>
          <w:lang w:val="ca-ES"/>
        </w:rPr>
        <w:t>d’</w:t>
      </w:r>
      <w:r w:rsidRPr="003F6B96">
        <w:rPr>
          <w:rFonts w:ascii="Segoe UI Historic" w:eastAsia="Times New Roman" w:hAnsi="Segoe UI Historic" w:cs="Segoe UI Historic"/>
          <w:sz w:val="24"/>
          <w:szCs w:val="24"/>
          <w:lang w:val="ca-ES"/>
        </w:rPr>
        <w:t>altres, haver escollit massa jove fer estudis relacionats amb feines administratives, i qu</w:t>
      </w:r>
      <w:r w:rsidR="00F30D47">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mai m’han portat on jo volia. Tot i qu</w:t>
      </w:r>
      <w:r w:rsidR="00F30D47">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això, ho </w:t>
      </w:r>
      <w:r w:rsidR="00F30D47">
        <w:rPr>
          <w:rFonts w:ascii="Segoe UI Historic" w:eastAsia="Times New Roman" w:hAnsi="Segoe UI Historic" w:cs="Segoe UI Historic"/>
          <w:sz w:val="24"/>
          <w:szCs w:val="24"/>
          <w:lang w:val="ca-ES"/>
        </w:rPr>
        <w:t>he</w:t>
      </w:r>
      <w:r w:rsidR="00F30D47" w:rsidRPr="003F6B96">
        <w:rPr>
          <w:rFonts w:ascii="Segoe UI Historic" w:eastAsia="Times New Roman" w:hAnsi="Segoe UI Historic" w:cs="Segoe UI Historic"/>
          <w:sz w:val="24"/>
          <w:szCs w:val="24"/>
          <w:lang w:val="ca-ES"/>
        </w:rPr>
        <w:t xml:space="preserve"> </w:t>
      </w:r>
      <w:r w:rsidRPr="003F6B96">
        <w:rPr>
          <w:rFonts w:ascii="Segoe UI Historic" w:eastAsia="Times New Roman" w:hAnsi="Segoe UI Historic" w:cs="Segoe UI Historic"/>
          <w:sz w:val="24"/>
          <w:szCs w:val="24"/>
          <w:lang w:val="ca-ES"/>
        </w:rPr>
        <w:t>ana</w:t>
      </w:r>
      <w:r w:rsidR="00F30D47">
        <w:rPr>
          <w:rFonts w:ascii="Segoe UI Historic" w:eastAsia="Times New Roman" w:hAnsi="Segoe UI Historic" w:cs="Segoe UI Historic"/>
          <w:sz w:val="24"/>
          <w:szCs w:val="24"/>
          <w:lang w:val="ca-ES"/>
        </w:rPr>
        <w:t>t</w:t>
      </w:r>
      <w:r w:rsidRPr="003F6B96">
        <w:rPr>
          <w:rFonts w:ascii="Segoe UI Historic" w:eastAsia="Times New Roman" w:hAnsi="Segoe UI Historic" w:cs="Segoe UI Historic"/>
          <w:sz w:val="24"/>
          <w:szCs w:val="24"/>
          <w:lang w:val="ca-ES"/>
        </w:rPr>
        <w:t xml:space="preserve"> descobrint poc a poc.</w:t>
      </w:r>
    </w:p>
    <w:p w14:paraId="3F624540" w14:textId="244A45BD" w:rsidR="00E372B1" w:rsidRPr="003F6B96"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En aquestes anades i tornades, vaig fer el curs de monitora de lleure, el Tècnic Superior en Educació Infantil</w:t>
      </w:r>
      <w:r w:rsidR="00F30D47">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xml:space="preserve"> fent les meves pràctiques a un CRAE on just després em van contactar un temps per fer les substitucions del centre. Malauradament necessitava una feina més estable, més continuada, i amb tot el dolor del meu cor, vaig haver de tornar al món administratiu un altre cop.</w:t>
      </w:r>
    </w:p>
    <w:p w14:paraId="38078563" w14:textId="0C61D349" w:rsidR="00E372B1" w:rsidRPr="003F6B96"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lastRenderedPageBreak/>
        <w:t xml:space="preserve">No obstant això, sempre he agraït l’oportunitat de feina i he procurat fer-la </w:t>
      </w:r>
      <w:r w:rsidR="00DE3AA0">
        <w:rPr>
          <w:rFonts w:ascii="Segoe UI Historic" w:eastAsia="Times New Roman" w:hAnsi="Segoe UI Historic" w:cs="Segoe UI Historic"/>
          <w:sz w:val="24"/>
          <w:szCs w:val="24"/>
          <w:lang w:val="ca-ES"/>
        </w:rPr>
        <w:t>el</w:t>
      </w:r>
      <w:r w:rsidR="00DE3AA0" w:rsidRPr="003F6B96">
        <w:rPr>
          <w:rFonts w:ascii="Segoe UI Historic" w:eastAsia="Times New Roman" w:hAnsi="Segoe UI Historic" w:cs="Segoe UI Historic"/>
          <w:sz w:val="24"/>
          <w:szCs w:val="24"/>
          <w:lang w:val="ca-ES"/>
        </w:rPr>
        <w:t xml:space="preserve"> </w:t>
      </w:r>
      <w:r w:rsidRPr="003F6B96">
        <w:rPr>
          <w:rFonts w:ascii="Segoe UI Historic" w:eastAsia="Times New Roman" w:hAnsi="Segoe UI Historic" w:cs="Segoe UI Historic"/>
          <w:sz w:val="24"/>
          <w:szCs w:val="24"/>
          <w:lang w:val="ca-ES"/>
        </w:rPr>
        <w:t>millor què he pogut, intentant arribar a tota mena de persones perquè em donéssim la seva confiança, fins i tot, les què semblaven més impenetrables. </w:t>
      </w:r>
    </w:p>
    <w:p w14:paraId="4ACBA131" w14:textId="6293ABD9" w:rsidR="00B27311"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Encara qu</w:t>
      </w:r>
      <w:r w:rsidR="00D23ECF">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hagi fet majoritàriament altres feines, el desig de poder dedicar-me un dia a acompanyar a nens en la seva descoberta al món, sempre </w:t>
      </w:r>
      <w:r w:rsidR="00D23ECF">
        <w:rPr>
          <w:rFonts w:ascii="Segoe UI Historic" w:eastAsia="Times New Roman" w:hAnsi="Segoe UI Historic" w:cs="Segoe UI Historic"/>
          <w:sz w:val="24"/>
          <w:szCs w:val="24"/>
          <w:lang w:val="ca-ES"/>
        </w:rPr>
        <w:t>ha estat</w:t>
      </w:r>
      <w:del w:id="1" w:author="Axel Hoksi" w:date="2022-04-27T22:08:00Z">
        <w:r w:rsidRPr="003F6B96" w:rsidDel="00F206F4">
          <w:rPr>
            <w:rFonts w:ascii="Segoe UI Historic" w:eastAsia="Times New Roman" w:hAnsi="Segoe UI Historic" w:cs="Segoe UI Historic"/>
            <w:sz w:val="24"/>
            <w:szCs w:val="24"/>
            <w:lang w:val="ca-ES"/>
          </w:rPr>
          <w:delText xml:space="preserve"> estat</w:delText>
        </w:r>
      </w:del>
      <w:r w:rsidRPr="003F6B96">
        <w:rPr>
          <w:rFonts w:ascii="Segoe UI Historic" w:eastAsia="Times New Roman" w:hAnsi="Segoe UI Historic" w:cs="Segoe UI Historic"/>
          <w:sz w:val="24"/>
          <w:szCs w:val="24"/>
          <w:lang w:val="ca-ES"/>
        </w:rPr>
        <w:t xml:space="preserve"> latent, potser, per haver tingut una infantesa difícil.</w:t>
      </w:r>
      <w:r w:rsidR="00F92406">
        <w:rPr>
          <w:rFonts w:ascii="Segoe UI Historic" w:eastAsia="Times New Roman" w:hAnsi="Segoe UI Historic" w:cs="Segoe UI Historic"/>
          <w:sz w:val="24"/>
          <w:szCs w:val="24"/>
          <w:lang w:val="ca-ES"/>
        </w:rPr>
        <w:t xml:space="preserve"> </w:t>
      </w:r>
    </w:p>
    <w:p w14:paraId="5507DF1F" w14:textId="7A299B1E" w:rsidR="00E372B1" w:rsidRPr="003F6B96"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Finalment</w:t>
      </w:r>
      <w:r w:rsidR="00DD4388">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xml:space="preserve"> vaig prendre la decisió de fer un canvi a la meva vida personal i professional quan va arribar el moment de tornar a la meva feina, ja qu</w:t>
      </w:r>
      <w:r w:rsidR="00DD4388">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en finalitzar la meva baixa per maternitat, em van denegar la reducció de jornada per poder conciliar</w:t>
      </w:r>
      <w:r w:rsidR="00DD4388">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xml:space="preserve"> i em van convidar a marxar</w:t>
      </w:r>
      <w:r w:rsidR="00DD4388">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w:t>
      </w:r>
      <w:r w:rsidR="00DD4388">
        <w:rPr>
          <w:rFonts w:ascii="Segoe UI Historic" w:eastAsia="Times New Roman" w:hAnsi="Segoe UI Historic" w:cs="Segoe UI Historic"/>
          <w:sz w:val="24"/>
          <w:szCs w:val="24"/>
          <w:lang w:val="ca-ES"/>
        </w:rPr>
        <w:t>A</w:t>
      </w:r>
      <w:r w:rsidRPr="003F6B96">
        <w:rPr>
          <w:rFonts w:ascii="Segoe UI Historic" w:eastAsia="Times New Roman" w:hAnsi="Segoe UI Historic" w:cs="Segoe UI Historic"/>
          <w:sz w:val="24"/>
          <w:szCs w:val="24"/>
          <w:lang w:val="ca-ES"/>
        </w:rPr>
        <w:t>ixí què vaig decidir no lluitar, resignar-me davant les circumstàncies i acceptar les condicions del meu acomiadament.</w:t>
      </w:r>
    </w:p>
    <w:p w14:paraId="7198ACF8" w14:textId="2930C051" w:rsidR="003F6B96"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L’acomiadament de la meva empresa, em va remoure moltes coses, per una banda, estava dolguda, havien sigut molts anys d’esforç i dedicació per a consolidar la meva feina. Per una altre, estava feliç de no tenir què separar-me del Noah. Va ser a partir d’aquí, quan vaig començar a rumiar ser mare de dia i a buscar informació i formació per aconseguir-ho. Així què vaig agafar aire fresc per emprendre una nova aventura, potser plena d’incerteses al principi, però plena d’il·lusió.</w:t>
      </w:r>
    </w:p>
    <w:p w14:paraId="7DD1C8B5" w14:textId="2DDAB664" w:rsidR="00753683" w:rsidRPr="003F6B96" w:rsidRDefault="00E372B1"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Per a poder emprendre i portar a terme el meu projecte, em va inspirar molt</w:t>
      </w:r>
      <w:r w:rsidR="00753683" w:rsidRPr="003F6B96">
        <w:rPr>
          <w:rFonts w:ascii="Segoe UI Historic" w:eastAsia="Times New Roman" w:hAnsi="Segoe UI Historic" w:cs="Segoe UI Historic"/>
          <w:sz w:val="24"/>
          <w:szCs w:val="24"/>
          <w:lang w:val="ca-ES"/>
        </w:rPr>
        <w:t xml:space="preserve"> pensar en altres mares qu</w:t>
      </w:r>
      <w:r w:rsidR="003D2F06">
        <w:rPr>
          <w:rFonts w:ascii="Segoe UI Historic" w:eastAsia="Times New Roman" w:hAnsi="Segoe UI Historic" w:cs="Segoe UI Historic"/>
          <w:sz w:val="24"/>
          <w:szCs w:val="24"/>
          <w:lang w:val="ca-ES"/>
        </w:rPr>
        <w:t>e</w:t>
      </w:r>
      <w:r w:rsidR="00753683" w:rsidRPr="003F6B96">
        <w:rPr>
          <w:rFonts w:ascii="Segoe UI Historic" w:eastAsia="Times New Roman" w:hAnsi="Segoe UI Historic" w:cs="Segoe UI Historic"/>
          <w:sz w:val="24"/>
          <w:szCs w:val="24"/>
          <w:lang w:val="ca-ES"/>
        </w:rPr>
        <w:t xml:space="preserve"> com jo, es trobaven </w:t>
      </w:r>
      <w:r w:rsidR="00193CEF">
        <w:rPr>
          <w:rFonts w:ascii="Segoe UI Historic" w:eastAsia="Times New Roman" w:hAnsi="Segoe UI Historic" w:cs="Segoe UI Historic"/>
          <w:sz w:val="24"/>
          <w:szCs w:val="24"/>
          <w:lang w:val="ca-ES"/>
        </w:rPr>
        <w:t>a</w:t>
      </w:r>
      <w:r w:rsidR="00753683" w:rsidRPr="003F6B96">
        <w:rPr>
          <w:rFonts w:ascii="Segoe UI Historic" w:eastAsia="Times New Roman" w:hAnsi="Segoe UI Historic" w:cs="Segoe UI Historic"/>
          <w:sz w:val="24"/>
          <w:szCs w:val="24"/>
          <w:lang w:val="ca-ES"/>
        </w:rPr>
        <w:t xml:space="preserve"> la situació d'haver de tornar a la </w:t>
      </w:r>
      <w:r w:rsidR="00CB0E56">
        <w:rPr>
          <w:rFonts w:ascii="Segoe UI Historic" w:eastAsia="Times New Roman" w:hAnsi="Segoe UI Historic" w:cs="Segoe UI Historic"/>
          <w:sz w:val="24"/>
          <w:szCs w:val="24"/>
          <w:lang w:val="ca-ES"/>
        </w:rPr>
        <w:t xml:space="preserve">seva </w:t>
      </w:r>
      <w:r w:rsidR="00753683" w:rsidRPr="003F6B96">
        <w:rPr>
          <w:rFonts w:ascii="Segoe UI Historic" w:eastAsia="Times New Roman" w:hAnsi="Segoe UI Historic" w:cs="Segoe UI Historic"/>
          <w:sz w:val="24"/>
          <w:szCs w:val="24"/>
          <w:lang w:val="ca-ES"/>
        </w:rPr>
        <w:t>feina</w:t>
      </w:r>
      <w:r w:rsidR="00F5072D">
        <w:rPr>
          <w:rFonts w:ascii="Segoe UI Historic" w:eastAsia="Times New Roman" w:hAnsi="Segoe UI Historic" w:cs="Segoe UI Historic"/>
          <w:sz w:val="24"/>
          <w:szCs w:val="24"/>
          <w:lang w:val="ca-ES"/>
        </w:rPr>
        <w:t xml:space="preserve">, </w:t>
      </w:r>
      <w:r w:rsidR="006853FF">
        <w:rPr>
          <w:rFonts w:ascii="Segoe UI Historic" w:eastAsia="Times New Roman" w:hAnsi="Segoe UI Historic" w:cs="Segoe UI Historic"/>
          <w:sz w:val="24"/>
          <w:szCs w:val="24"/>
          <w:lang w:val="ca-ES"/>
        </w:rPr>
        <w:t>havent de patir l’</w:t>
      </w:r>
      <w:r w:rsidR="00753683" w:rsidRPr="003F6B96">
        <w:rPr>
          <w:rFonts w:ascii="Segoe UI Historic" w:eastAsia="Times New Roman" w:hAnsi="Segoe UI Historic" w:cs="Segoe UI Historic"/>
          <w:sz w:val="24"/>
          <w:szCs w:val="24"/>
          <w:lang w:val="ca-ES"/>
        </w:rPr>
        <w:t>angoixa d'haver de deixar a la seva criatura de 4 mesos a una llar d’infants</w:t>
      </w:r>
      <w:r w:rsidR="002075CF">
        <w:rPr>
          <w:rFonts w:ascii="Segoe UI Historic" w:eastAsia="Times New Roman" w:hAnsi="Segoe UI Historic" w:cs="Segoe UI Historic"/>
          <w:sz w:val="24"/>
          <w:szCs w:val="24"/>
          <w:lang w:val="ca-ES"/>
        </w:rPr>
        <w:t>. Vaig posar-me</w:t>
      </w:r>
      <w:r w:rsidR="006C1707">
        <w:rPr>
          <w:rFonts w:ascii="Segoe UI Historic" w:eastAsia="Times New Roman" w:hAnsi="Segoe UI Historic" w:cs="Segoe UI Historic"/>
          <w:sz w:val="24"/>
          <w:szCs w:val="24"/>
          <w:lang w:val="ca-ES"/>
        </w:rPr>
        <w:t xml:space="preserve"> al seu lloc i vaig pensar</w:t>
      </w:r>
      <w:r w:rsidRPr="003F6B96">
        <w:rPr>
          <w:rFonts w:ascii="Segoe UI Historic" w:eastAsia="Times New Roman" w:hAnsi="Segoe UI Historic" w:cs="Segoe UI Historic"/>
          <w:sz w:val="24"/>
          <w:szCs w:val="24"/>
          <w:lang w:val="ca-ES"/>
        </w:rPr>
        <w:t xml:space="preserve"> què</w:t>
      </w:r>
      <w:r w:rsidR="003D2F06">
        <w:rPr>
          <w:rFonts w:ascii="Segoe UI Historic" w:eastAsia="Times New Roman" w:hAnsi="Segoe UI Historic" w:cs="Segoe UI Historic"/>
          <w:sz w:val="24"/>
          <w:szCs w:val="24"/>
          <w:lang w:val="ca-ES"/>
        </w:rPr>
        <w:t>,</w:t>
      </w:r>
      <w:r w:rsidRPr="003F6B96">
        <w:rPr>
          <w:rFonts w:ascii="Segoe UI Historic" w:eastAsia="Times New Roman" w:hAnsi="Segoe UI Historic" w:cs="Segoe UI Historic"/>
          <w:sz w:val="24"/>
          <w:szCs w:val="24"/>
          <w:lang w:val="ca-ES"/>
        </w:rPr>
        <w:t xml:space="preserve"> </w:t>
      </w:r>
      <w:r w:rsidR="00753683" w:rsidRPr="003F6B96">
        <w:rPr>
          <w:rFonts w:ascii="Segoe UI Historic" w:eastAsia="Times New Roman" w:hAnsi="Segoe UI Historic" w:cs="Segoe UI Historic"/>
          <w:sz w:val="24"/>
          <w:szCs w:val="24"/>
          <w:lang w:val="ca-ES"/>
        </w:rPr>
        <w:t>d’haver tingut qu</w:t>
      </w:r>
      <w:r w:rsidR="003D2F06">
        <w:rPr>
          <w:rFonts w:ascii="Segoe UI Historic" w:eastAsia="Times New Roman" w:hAnsi="Segoe UI Historic" w:cs="Segoe UI Historic"/>
          <w:sz w:val="24"/>
          <w:szCs w:val="24"/>
          <w:lang w:val="ca-ES"/>
        </w:rPr>
        <w:t>e</w:t>
      </w:r>
      <w:r w:rsidR="00753683" w:rsidRPr="003F6B96">
        <w:rPr>
          <w:rFonts w:ascii="Segoe UI Historic" w:eastAsia="Times New Roman" w:hAnsi="Segoe UI Historic" w:cs="Segoe UI Historic"/>
          <w:sz w:val="24"/>
          <w:szCs w:val="24"/>
          <w:lang w:val="ca-ES"/>
        </w:rPr>
        <w:t xml:space="preserve"> tornar </w:t>
      </w:r>
      <w:r w:rsidRPr="003F6B96">
        <w:rPr>
          <w:rFonts w:ascii="Segoe UI Historic" w:eastAsia="Times New Roman" w:hAnsi="Segoe UI Historic" w:cs="Segoe UI Historic"/>
          <w:sz w:val="24"/>
          <w:szCs w:val="24"/>
          <w:lang w:val="ca-ES"/>
        </w:rPr>
        <w:t>a la meva</w:t>
      </w:r>
      <w:r w:rsidR="00EE7675">
        <w:rPr>
          <w:rFonts w:ascii="Segoe UI Historic" w:eastAsia="Times New Roman" w:hAnsi="Segoe UI Historic" w:cs="Segoe UI Historic"/>
          <w:sz w:val="24"/>
          <w:szCs w:val="24"/>
          <w:lang w:val="ca-ES"/>
        </w:rPr>
        <w:t xml:space="preserve"> feina</w:t>
      </w:r>
      <w:r w:rsidRPr="003F6B96">
        <w:rPr>
          <w:rFonts w:ascii="Segoe UI Historic" w:eastAsia="Times New Roman" w:hAnsi="Segoe UI Historic" w:cs="Segoe UI Historic"/>
          <w:sz w:val="24"/>
          <w:szCs w:val="24"/>
          <w:lang w:val="ca-ES"/>
        </w:rPr>
        <w:t xml:space="preserve">, </w:t>
      </w:r>
      <w:r w:rsidR="00155D2E">
        <w:rPr>
          <w:rFonts w:ascii="Segoe UI Historic" w:eastAsia="Times New Roman" w:hAnsi="Segoe UI Historic" w:cs="Segoe UI Historic"/>
          <w:sz w:val="24"/>
          <w:szCs w:val="24"/>
          <w:lang w:val="ca-ES"/>
        </w:rPr>
        <w:t xml:space="preserve">segurament </w:t>
      </w:r>
      <w:r w:rsidR="003724EA">
        <w:rPr>
          <w:rFonts w:ascii="Segoe UI Historic" w:eastAsia="Times New Roman" w:hAnsi="Segoe UI Historic" w:cs="Segoe UI Historic"/>
          <w:sz w:val="24"/>
          <w:szCs w:val="24"/>
          <w:lang w:val="ca-ES"/>
        </w:rPr>
        <w:t>m’</w:t>
      </w:r>
      <w:r w:rsidR="00753683" w:rsidRPr="003F6B96">
        <w:rPr>
          <w:rFonts w:ascii="Segoe UI Historic" w:eastAsia="Times New Roman" w:hAnsi="Segoe UI Historic" w:cs="Segoe UI Historic"/>
          <w:sz w:val="24"/>
          <w:szCs w:val="24"/>
          <w:lang w:val="ca-ES"/>
        </w:rPr>
        <w:t xml:space="preserve">hagués </w:t>
      </w:r>
      <w:r w:rsidR="003724EA">
        <w:rPr>
          <w:rFonts w:ascii="Segoe UI Historic" w:eastAsia="Times New Roman" w:hAnsi="Segoe UI Historic" w:cs="Segoe UI Historic"/>
          <w:sz w:val="24"/>
          <w:szCs w:val="24"/>
          <w:lang w:val="ca-ES"/>
        </w:rPr>
        <w:t>plantejat</w:t>
      </w:r>
      <w:r w:rsidR="00753683" w:rsidRPr="003F6B96">
        <w:rPr>
          <w:rFonts w:ascii="Segoe UI Historic" w:eastAsia="Times New Roman" w:hAnsi="Segoe UI Historic" w:cs="Segoe UI Historic"/>
          <w:sz w:val="24"/>
          <w:szCs w:val="24"/>
          <w:lang w:val="ca-ES"/>
        </w:rPr>
        <w:t xml:space="preserve"> </w:t>
      </w:r>
      <w:r w:rsidR="00CD7958">
        <w:rPr>
          <w:rFonts w:ascii="Segoe UI Historic" w:eastAsia="Times New Roman" w:hAnsi="Segoe UI Historic" w:cs="Segoe UI Historic"/>
          <w:sz w:val="24"/>
          <w:szCs w:val="24"/>
          <w:lang w:val="ca-ES"/>
        </w:rPr>
        <w:t>portar</w:t>
      </w:r>
      <w:r w:rsidR="00753683" w:rsidRPr="003F6B96">
        <w:rPr>
          <w:rFonts w:ascii="Segoe UI Historic" w:eastAsia="Times New Roman" w:hAnsi="Segoe UI Historic" w:cs="Segoe UI Historic"/>
          <w:sz w:val="24"/>
          <w:szCs w:val="24"/>
          <w:lang w:val="ca-ES"/>
        </w:rPr>
        <w:t xml:space="preserve"> al Noah a una mare de dia. </w:t>
      </w:r>
      <w:r w:rsidRPr="003F6B96">
        <w:rPr>
          <w:rFonts w:ascii="Segoe UI Historic" w:eastAsia="Times New Roman" w:hAnsi="Segoe UI Historic" w:cs="Segoe UI Historic"/>
          <w:sz w:val="24"/>
          <w:szCs w:val="24"/>
          <w:lang w:val="ca-ES"/>
        </w:rPr>
        <w:t xml:space="preserve">Una </w:t>
      </w:r>
      <w:r w:rsidR="00753683" w:rsidRPr="003F6B96">
        <w:rPr>
          <w:rFonts w:ascii="Segoe UI Historic" w:eastAsia="Times New Roman" w:hAnsi="Segoe UI Historic" w:cs="Segoe UI Historic"/>
          <w:sz w:val="24"/>
          <w:szCs w:val="24"/>
          <w:lang w:val="ca-ES"/>
        </w:rPr>
        <w:t xml:space="preserve">alternativa </w:t>
      </w:r>
      <w:r w:rsidRPr="003F6B96">
        <w:rPr>
          <w:rFonts w:ascii="Segoe UI Historic" w:eastAsia="Times New Roman" w:hAnsi="Segoe UI Historic" w:cs="Segoe UI Historic"/>
          <w:sz w:val="24"/>
          <w:szCs w:val="24"/>
          <w:lang w:val="ca-ES"/>
        </w:rPr>
        <w:t>qu</w:t>
      </w:r>
      <w:r w:rsidR="00933EC6">
        <w:rPr>
          <w:rFonts w:ascii="Segoe UI Historic" w:eastAsia="Times New Roman" w:hAnsi="Segoe UI Historic" w:cs="Segoe UI Historic"/>
          <w:sz w:val="24"/>
          <w:szCs w:val="24"/>
          <w:lang w:val="ca-ES"/>
        </w:rPr>
        <w:t>e</w:t>
      </w:r>
      <w:r w:rsidRPr="003F6B96">
        <w:rPr>
          <w:rFonts w:ascii="Segoe UI Historic" w:eastAsia="Times New Roman" w:hAnsi="Segoe UI Historic" w:cs="Segoe UI Historic"/>
          <w:sz w:val="24"/>
          <w:szCs w:val="24"/>
          <w:lang w:val="ca-ES"/>
        </w:rPr>
        <w:t xml:space="preserve"> em sembla imprescindible </w:t>
      </w:r>
      <w:r w:rsidR="00753683" w:rsidRPr="003F6B96">
        <w:rPr>
          <w:rFonts w:ascii="Segoe UI Historic" w:eastAsia="Times New Roman" w:hAnsi="Segoe UI Historic" w:cs="Segoe UI Historic"/>
          <w:sz w:val="24"/>
          <w:szCs w:val="24"/>
          <w:lang w:val="ca-ES"/>
        </w:rPr>
        <w:t xml:space="preserve">pels primers mesos </w:t>
      </w:r>
      <w:r w:rsidR="00272D42">
        <w:rPr>
          <w:rFonts w:ascii="Segoe UI Historic" w:eastAsia="Times New Roman" w:hAnsi="Segoe UI Historic" w:cs="Segoe UI Historic"/>
          <w:sz w:val="24"/>
          <w:szCs w:val="24"/>
          <w:lang w:val="ca-ES"/>
        </w:rPr>
        <w:t xml:space="preserve">i </w:t>
      </w:r>
      <w:r w:rsidR="00753683" w:rsidRPr="003F6B96">
        <w:rPr>
          <w:rFonts w:ascii="Segoe UI Historic" w:eastAsia="Times New Roman" w:hAnsi="Segoe UI Historic" w:cs="Segoe UI Historic"/>
          <w:sz w:val="24"/>
          <w:szCs w:val="24"/>
          <w:lang w:val="ca-ES"/>
        </w:rPr>
        <w:t xml:space="preserve">fins </w:t>
      </w:r>
      <w:r w:rsidR="006A27E4">
        <w:rPr>
          <w:rFonts w:ascii="Segoe UI Historic" w:eastAsia="Times New Roman" w:hAnsi="Segoe UI Historic" w:cs="Segoe UI Historic"/>
          <w:sz w:val="24"/>
          <w:szCs w:val="24"/>
          <w:lang w:val="ca-ES"/>
        </w:rPr>
        <w:t>als</w:t>
      </w:r>
      <w:r w:rsidR="00753683" w:rsidRPr="003F6B96">
        <w:rPr>
          <w:rFonts w:ascii="Segoe UI Historic" w:eastAsia="Times New Roman" w:hAnsi="Segoe UI Historic" w:cs="Segoe UI Historic"/>
          <w:sz w:val="24"/>
          <w:szCs w:val="24"/>
          <w:lang w:val="ca-ES"/>
        </w:rPr>
        <w:t xml:space="preserve"> 3 primers anys</w:t>
      </w:r>
      <w:r w:rsidR="006A27E4">
        <w:rPr>
          <w:rFonts w:ascii="Segoe UI Historic" w:eastAsia="Times New Roman" w:hAnsi="Segoe UI Historic" w:cs="Segoe UI Historic"/>
          <w:sz w:val="24"/>
          <w:szCs w:val="24"/>
          <w:lang w:val="ca-ES"/>
        </w:rPr>
        <w:t>,</w:t>
      </w:r>
      <w:r w:rsidR="00753683" w:rsidRPr="003F6B96">
        <w:rPr>
          <w:rFonts w:ascii="Segoe UI Historic" w:eastAsia="Times New Roman" w:hAnsi="Segoe UI Historic" w:cs="Segoe UI Historic"/>
          <w:sz w:val="24"/>
          <w:szCs w:val="24"/>
          <w:lang w:val="ca-ES"/>
        </w:rPr>
        <w:t xml:space="preserve"> quan la mare no te més remei que tornar a la </w:t>
      </w:r>
      <w:r w:rsidR="00A960A9">
        <w:rPr>
          <w:rFonts w:ascii="Segoe UI Historic" w:eastAsia="Times New Roman" w:hAnsi="Segoe UI Historic" w:cs="Segoe UI Historic"/>
          <w:sz w:val="24"/>
          <w:szCs w:val="24"/>
          <w:lang w:val="ca-ES"/>
        </w:rPr>
        <w:t xml:space="preserve">seva </w:t>
      </w:r>
      <w:r w:rsidR="00753683" w:rsidRPr="003F6B96">
        <w:rPr>
          <w:rFonts w:ascii="Segoe UI Historic" w:eastAsia="Times New Roman" w:hAnsi="Segoe UI Historic" w:cs="Segoe UI Historic"/>
          <w:sz w:val="24"/>
          <w:szCs w:val="24"/>
          <w:lang w:val="ca-ES"/>
        </w:rPr>
        <w:t xml:space="preserve">feina. </w:t>
      </w:r>
      <w:r w:rsidR="00F40361">
        <w:rPr>
          <w:rFonts w:ascii="Segoe UI Historic" w:eastAsia="Times New Roman" w:hAnsi="Segoe UI Historic" w:cs="Segoe UI Historic"/>
          <w:sz w:val="24"/>
          <w:szCs w:val="24"/>
          <w:lang w:val="ca-ES"/>
        </w:rPr>
        <w:t>La mare de dia és</w:t>
      </w:r>
      <w:r w:rsidRPr="003F6B96">
        <w:rPr>
          <w:rFonts w:ascii="Segoe UI Historic" w:eastAsia="Times New Roman" w:hAnsi="Segoe UI Historic" w:cs="Segoe UI Historic"/>
          <w:sz w:val="24"/>
          <w:szCs w:val="24"/>
          <w:lang w:val="ca-ES"/>
        </w:rPr>
        <w:t xml:space="preserve"> una</w:t>
      </w:r>
      <w:r w:rsidR="00753683" w:rsidRPr="003F6B96">
        <w:rPr>
          <w:rFonts w:ascii="Segoe UI Historic" w:eastAsia="Times New Roman" w:hAnsi="Segoe UI Historic" w:cs="Segoe UI Historic"/>
          <w:sz w:val="24"/>
          <w:szCs w:val="24"/>
          <w:lang w:val="ca-ES"/>
        </w:rPr>
        <w:t xml:space="preserve"> opció molt respectuosa amb el ritme individual de cada nen, i que sense massificacions disposen d'un ambient sense preses</w:t>
      </w:r>
      <w:r w:rsidR="000B7119">
        <w:rPr>
          <w:rFonts w:ascii="Segoe UI Historic" w:eastAsia="Times New Roman" w:hAnsi="Segoe UI Historic" w:cs="Segoe UI Historic"/>
          <w:sz w:val="24"/>
          <w:szCs w:val="24"/>
          <w:lang w:val="ca-ES"/>
        </w:rPr>
        <w:t>,</w:t>
      </w:r>
      <w:r w:rsidR="00753683" w:rsidRPr="003F6B96">
        <w:rPr>
          <w:rFonts w:ascii="Segoe UI Historic" w:eastAsia="Times New Roman" w:hAnsi="Segoe UI Historic" w:cs="Segoe UI Historic"/>
          <w:sz w:val="24"/>
          <w:szCs w:val="24"/>
          <w:lang w:val="ca-ES"/>
        </w:rPr>
        <w:t xml:space="preserve"> on se’ls concedeix el seu dret a romandre en un entorn com el de casa.</w:t>
      </w:r>
    </w:p>
    <w:p w14:paraId="740DC82E" w14:textId="760A6F45" w:rsidR="00753683" w:rsidRPr="003F6B96" w:rsidRDefault="00753683" w:rsidP="00E372B1">
      <w:pPr>
        <w:spacing w:after="100" w:afterAutospacing="1" w:line="240" w:lineRule="auto"/>
        <w:jc w:val="both"/>
        <w:rPr>
          <w:rFonts w:ascii="Segoe UI Historic" w:eastAsia="Times New Roman" w:hAnsi="Segoe UI Historic" w:cs="Segoe UI Historic"/>
          <w:sz w:val="24"/>
          <w:szCs w:val="24"/>
          <w:lang w:val="ca-ES"/>
        </w:rPr>
      </w:pPr>
      <w:r w:rsidRPr="003F6B96">
        <w:rPr>
          <w:rFonts w:ascii="Segoe UI Historic" w:eastAsia="Times New Roman" w:hAnsi="Segoe UI Historic" w:cs="Segoe UI Historic"/>
          <w:sz w:val="24"/>
          <w:szCs w:val="24"/>
          <w:lang w:val="ca-ES"/>
        </w:rPr>
        <w:t xml:space="preserve">Actualment estic fent a més a més, </w:t>
      </w:r>
      <w:r w:rsidR="00FE46D9">
        <w:rPr>
          <w:rFonts w:ascii="Segoe UI Historic" w:eastAsia="Times New Roman" w:hAnsi="Segoe UI Historic" w:cs="Segoe UI Historic"/>
          <w:sz w:val="24"/>
          <w:szCs w:val="24"/>
          <w:lang w:val="ca-ES"/>
        </w:rPr>
        <w:t>un curs</w:t>
      </w:r>
      <w:r w:rsidRPr="003F6B96">
        <w:rPr>
          <w:rFonts w:ascii="Segoe UI Historic" w:eastAsia="Times New Roman" w:hAnsi="Segoe UI Historic" w:cs="Segoe UI Historic"/>
          <w:sz w:val="24"/>
          <w:szCs w:val="24"/>
          <w:lang w:val="ca-ES"/>
        </w:rPr>
        <w:t xml:space="preserve"> com a assessora de lactància i </w:t>
      </w:r>
      <w:r w:rsidR="0086023C">
        <w:rPr>
          <w:rFonts w:ascii="Segoe UI Historic" w:eastAsia="Times New Roman" w:hAnsi="Segoe UI Historic" w:cs="Segoe UI Historic"/>
          <w:sz w:val="24"/>
          <w:szCs w:val="24"/>
          <w:lang w:val="ca-ES"/>
        </w:rPr>
        <w:t xml:space="preserve">formació </w:t>
      </w:r>
      <w:r w:rsidR="00FE46D9">
        <w:rPr>
          <w:rFonts w:ascii="Segoe UI Historic" w:eastAsia="Times New Roman" w:hAnsi="Segoe UI Historic" w:cs="Segoe UI Historic"/>
          <w:sz w:val="24"/>
          <w:szCs w:val="24"/>
          <w:lang w:val="ca-ES"/>
        </w:rPr>
        <w:t xml:space="preserve">com a </w:t>
      </w:r>
      <w:r w:rsidRPr="003F6B96">
        <w:rPr>
          <w:rFonts w:ascii="Segoe UI Historic" w:eastAsia="Times New Roman" w:hAnsi="Segoe UI Historic" w:cs="Segoe UI Historic"/>
          <w:sz w:val="24"/>
          <w:szCs w:val="24"/>
          <w:lang w:val="ca-ES"/>
        </w:rPr>
        <w:t xml:space="preserve">guia </w:t>
      </w:r>
      <w:proofErr w:type="spellStart"/>
      <w:r w:rsidRPr="003F6B96">
        <w:rPr>
          <w:rFonts w:ascii="Segoe UI Historic" w:eastAsia="Times New Roman" w:hAnsi="Segoe UI Historic" w:cs="Segoe UI Historic"/>
          <w:sz w:val="24"/>
          <w:szCs w:val="24"/>
          <w:lang w:val="ca-ES"/>
        </w:rPr>
        <w:t>Montessori</w:t>
      </w:r>
      <w:proofErr w:type="spellEnd"/>
      <w:r w:rsidR="0086023C">
        <w:rPr>
          <w:rFonts w:ascii="Segoe UI Historic" w:eastAsia="Times New Roman" w:hAnsi="Segoe UI Historic" w:cs="Segoe UI Historic"/>
          <w:sz w:val="24"/>
          <w:szCs w:val="24"/>
          <w:lang w:val="ca-ES"/>
        </w:rPr>
        <w:t xml:space="preserve"> d’un a</w:t>
      </w:r>
      <w:r w:rsidR="00B640B8">
        <w:rPr>
          <w:rFonts w:ascii="Segoe UI Historic" w:eastAsia="Times New Roman" w:hAnsi="Segoe UI Historic" w:cs="Segoe UI Historic"/>
          <w:sz w:val="24"/>
          <w:szCs w:val="24"/>
          <w:lang w:val="ca-ES"/>
        </w:rPr>
        <w:t xml:space="preserve">ny de duració. </w:t>
      </w:r>
      <w:r w:rsidRPr="003F6B96">
        <w:rPr>
          <w:rFonts w:ascii="Segoe UI Historic" w:eastAsia="Times New Roman" w:hAnsi="Segoe UI Historic" w:cs="Segoe UI Historic"/>
          <w:sz w:val="24"/>
          <w:szCs w:val="24"/>
          <w:lang w:val="ca-ES"/>
        </w:rPr>
        <w:t xml:space="preserve">Disposo a més dels cursos de formació necessaris per iniciar el </w:t>
      </w:r>
      <w:r w:rsidR="001D000F">
        <w:rPr>
          <w:rFonts w:ascii="Segoe UI Historic" w:eastAsia="Times New Roman" w:hAnsi="Segoe UI Historic" w:cs="Segoe UI Historic"/>
          <w:sz w:val="24"/>
          <w:szCs w:val="24"/>
          <w:lang w:val="ca-ES"/>
        </w:rPr>
        <w:t>meu</w:t>
      </w:r>
      <w:r w:rsidRPr="003F6B96">
        <w:rPr>
          <w:rFonts w:ascii="Segoe UI Historic" w:eastAsia="Times New Roman" w:hAnsi="Segoe UI Historic" w:cs="Segoe UI Historic"/>
          <w:sz w:val="24"/>
          <w:szCs w:val="24"/>
          <w:lang w:val="ca-ES"/>
        </w:rPr>
        <w:t xml:space="preserve"> projecte: Primers Auxilis, Manipulació D’aliments, Educació Viva</w:t>
      </w:r>
      <w:r w:rsidR="00D945E1">
        <w:rPr>
          <w:rFonts w:ascii="Segoe UI Historic" w:eastAsia="Times New Roman" w:hAnsi="Segoe UI Historic" w:cs="Segoe UI Historic"/>
          <w:sz w:val="24"/>
          <w:szCs w:val="24"/>
          <w:lang w:val="ca-ES"/>
        </w:rPr>
        <w:t xml:space="preserve"> </w:t>
      </w:r>
      <w:r w:rsidR="00F10436">
        <w:rPr>
          <w:rFonts w:ascii="Segoe UI Historic" w:eastAsia="Times New Roman" w:hAnsi="Segoe UI Historic" w:cs="Segoe UI Historic"/>
          <w:sz w:val="24"/>
          <w:szCs w:val="24"/>
          <w:lang w:val="ca-ES"/>
        </w:rPr>
        <w:t xml:space="preserve">“metodologia </w:t>
      </w:r>
      <w:r w:rsidR="00EC5EDA">
        <w:rPr>
          <w:rFonts w:ascii="Segoe UI Historic" w:eastAsia="Times New Roman" w:hAnsi="Segoe UI Historic" w:cs="Segoe UI Historic"/>
          <w:sz w:val="24"/>
          <w:szCs w:val="24"/>
          <w:lang w:val="ca-ES"/>
        </w:rPr>
        <w:t>d’ambients</w:t>
      </w:r>
      <w:r w:rsidR="00F10436">
        <w:rPr>
          <w:rFonts w:ascii="Segoe UI Historic" w:eastAsia="Times New Roman" w:hAnsi="Segoe UI Historic" w:cs="Segoe UI Historic"/>
          <w:sz w:val="24"/>
          <w:szCs w:val="24"/>
          <w:lang w:val="ca-ES"/>
        </w:rPr>
        <w:t>”</w:t>
      </w:r>
      <w:r w:rsidR="00BD0180">
        <w:rPr>
          <w:rFonts w:ascii="Segoe UI Historic" w:eastAsia="Times New Roman" w:hAnsi="Segoe UI Historic" w:cs="Segoe UI Historic"/>
          <w:sz w:val="24"/>
          <w:szCs w:val="24"/>
          <w:lang w:val="ca-ES"/>
        </w:rPr>
        <w:t xml:space="preserve">. </w:t>
      </w:r>
      <w:r w:rsidR="00580D22">
        <w:rPr>
          <w:rFonts w:ascii="Segoe UI Historic" w:eastAsia="Times New Roman" w:hAnsi="Segoe UI Historic" w:cs="Segoe UI Historic"/>
          <w:sz w:val="24"/>
          <w:szCs w:val="24"/>
          <w:lang w:val="ca-ES"/>
        </w:rPr>
        <w:t xml:space="preserve">També </w:t>
      </w:r>
      <w:r w:rsidR="00622F33">
        <w:rPr>
          <w:rFonts w:ascii="Segoe UI Historic" w:eastAsia="Times New Roman" w:hAnsi="Segoe UI Historic" w:cs="Segoe UI Historic"/>
          <w:sz w:val="24"/>
          <w:szCs w:val="24"/>
          <w:lang w:val="ca-ES"/>
        </w:rPr>
        <w:t>a</w:t>
      </w:r>
      <w:r w:rsidR="00BD0180">
        <w:rPr>
          <w:rFonts w:ascii="Segoe UI Historic" w:eastAsia="Times New Roman" w:hAnsi="Segoe UI Historic" w:cs="Segoe UI Historic"/>
          <w:sz w:val="24"/>
          <w:szCs w:val="24"/>
          <w:lang w:val="ca-ES"/>
        </w:rPr>
        <w:t xml:space="preserve">ltres </w:t>
      </w:r>
      <w:r w:rsidR="0090059C">
        <w:rPr>
          <w:rFonts w:ascii="Segoe UI Historic" w:eastAsia="Times New Roman" w:hAnsi="Segoe UI Historic" w:cs="Segoe UI Historic"/>
          <w:sz w:val="24"/>
          <w:szCs w:val="24"/>
          <w:lang w:val="ca-ES"/>
        </w:rPr>
        <w:t>estudis</w:t>
      </w:r>
      <w:r w:rsidR="0090059C" w:rsidRPr="003F6B96">
        <w:rPr>
          <w:rFonts w:ascii="Segoe UI Historic" w:eastAsia="Times New Roman" w:hAnsi="Segoe UI Historic" w:cs="Segoe UI Historic"/>
          <w:sz w:val="24"/>
          <w:szCs w:val="24"/>
          <w:lang w:val="ca-ES"/>
        </w:rPr>
        <w:t xml:space="preserve"> </w:t>
      </w:r>
      <w:r w:rsidRPr="003F6B96">
        <w:rPr>
          <w:rFonts w:ascii="Segoe UI Historic" w:eastAsia="Times New Roman" w:hAnsi="Segoe UI Historic" w:cs="Segoe UI Historic"/>
          <w:sz w:val="24"/>
          <w:szCs w:val="24"/>
          <w:lang w:val="ca-ES"/>
        </w:rPr>
        <w:t>que m’han semblat interessants com per exemple: Educació Inclusiva: Autisme, Educació Inclusiva: TDAH, Educació Inclusiva: Dislèxia,</w:t>
      </w:r>
      <w:r w:rsidR="005C77D4">
        <w:rPr>
          <w:rFonts w:ascii="Segoe UI Historic" w:eastAsia="Times New Roman" w:hAnsi="Segoe UI Historic" w:cs="Segoe UI Historic"/>
          <w:sz w:val="24"/>
          <w:szCs w:val="24"/>
          <w:lang w:val="ca-ES"/>
        </w:rPr>
        <w:t xml:space="preserve"> i</w:t>
      </w:r>
      <w:r w:rsidR="00D27048">
        <w:rPr>
          <w:rFonts w:ascii="Segoe UI Historic" w:eastAsia="Times New Roman" w:hAnsi="Segoe UI Historic" w:cs="Segoe UI Historic"/>
          <w:sz w:val="24"/>
          <w:szCs w:val="24"/>
          <w:lang w:val="ca-ES"/>
        </w:rPr>
        <w:t xml:space="preserve"> </w:t>
      </w:r>
      <w:r w:rsidR="0062289C">
        <w:rPr>
          <w:rFonts w:ascii="Segoe UI Historic" w:eastAsia="Times New Roman" w:hAnsi="Segoe UI Historic" w:cs="Segoe UI Historic"/>
          <w:sz w:val="24"/>
          <w:szCs w:val="24"/>
          <w:lang w:val="ca-ES"/>
        </w:rPr>
        <w:t xml:space="preserve">formació </w:t>
      </w:r>
      <w:r w:rsidR="007A06C6">
        <w:rPr>
          <w:rFonts w:ascii="Segoe UI Historic" w:eastAsia="Times New Roman" w:hAnsi="Segoe UI Historic" w:cs="Segoe UI Historic"/>
          <w:sz w:val="24"/>
          <w:szCs w:val="24"/>
          <w:lang w:val="ca-ES"/>
        </w:rPr>
        <w:t xml:space="preserve">en </w:t>
      </w:r>
      <w:r w:rsidRPr="003F6B96">
        <w:rPr>
          <w:rFonts w:ascii="Segoe UI Historic" w:eastAsia="Times New Roman" w:hAnsi="Segoe UI Historic" w:cs="Segoe UI Historic"/>
          <w:sz w:val="24"/>
          <w:szCs w:val="24"/>
          <w:lang w:val="ca-ES"/>
        </w:rPr>
        <w:t>Intel·ligència Emocional i Comunicació no Violenta.</w:t>
      </w:r>
    </w:p>
    <w:p w14:paraId="6C7AC799" w14:textId="77777777" w:rsidR="00673BD1" w:rsidRDefault="00673BD1" w:rsidP="00FE255F">
      <w:pPr>
        <w:jc w:val="both"/>
        <w:rPr>
          <w:rFonts w:ascii="Segoe UI Historic" w:hAnsi="Segoe UI Historic" w:cs="Segoe UI Historic"/>
          <w:b/>
          <w:color w:val="15877F" w:themeColor="accent3" w:themeShade="80"/>
          <w:sz w:val="24"/>
          <w:szCs w:val="24"/>
          <w:lang w:val="ca-ES"/>
        </w:rPr>
      </w:pPr>
    </w:p>
    <w:p w14:paraId="13F148A3" w14:textId="77777777" w:rsidR="00673BD1" w:rsidRDefault="00673BD1" w:rsidP="00FE255F">
      <w:pPr>
        <w:jc w:val="both"/>
        <w:rPr>
          <w:rFonts w:ascii="Segoe UI Historic" w:hAnsi="Segoe UI Historic" w:cs="Segoe UI Historic"/>
          <w:b/>
          <w:color w:val="15877F" w:themeColor="accent3" w:themeShade="80"/>
          <w:sz w:val="24"/>
          <w:szCs w:val="24"/>
          <w:lang w:val="ca-ES"/>
        </w:rPr>
      </w:pPr>
    </w:p>
    <w:p w14:paraId="2B6A1D65" w14:textId="2F83DBBC" w:rsidR="00673BD1" w:rsidRDefault="00673BD1" w:rsidP="00FE255F">
      <w:pPr>
        <w:jc w:val="both"/>
        <w:rPr>
          <w:rFonts w:ascii="Segoe UI Historic" w:hAnsi="Segoe UI Historic" w:cs="Segoe UI Historic"/>
          <w:b/>
          <w:color w:val="15877F" w:themeColor="accent3" w:themeShade="80"/>
          <w:sz w:val="24"/>
          <w:szCs w:val="24"/>
          <w:lang w:val="ca-ES"/>
        </w:rPr>
      </w:pPr>
    </w:p>
    <w:p w14:paraId="709179EF" w14:textId="17FFC056" w:rsidR="00FF44A7" w:rsidRDefault="00FF44A7" w:rsidP="00FE255F">
      <w:pPr>
        <w:jc w:val="both"/>
        <w:rPr>
          <w:rFonts w:ascii="Segoe UI Historic" w:hAnsi="Segoe UI Historic" w:cs="Segoe UI Historic"/>
          <w:b/>
          <w:color w:val="15877F" w:themeColor="accent3" w:themeShade="80"/>
          <w:sz w:val="24"/>
          <w:szCs w:val="24"/>
          <w:lang w:val="ca-ES"/>
        </w:rPr>
      </w:pPr>
    </w:p>
    <w:p w14:paraId="5C5B8735" w14:textId="77777777" w:rsidR="000F1EA9" w:rsidRDefault="00673BD1" w:rsidP="00FE255F">
      <w:pPr>
        <w:jc w:val="both"/>
        <w:rPr>
          <w:ins w:id="2" w:author="Axel Hoksi" w:date="2022-04-27T19:26:00Z"/>
          <w:rFonts w:ascii="Segoe UI Historic" w:hAnsi="Segoe UI Historic" w:cs="Segoe UI Historic"/>
          <w:b/>
          <w:color w:val="15877F" w:themeColor="accent3" w:themeShade="80"/>
          <w:sz w:val="24"/>
          <w:szCs w:val="24"/>
          <w:lang w:val="ca-ES"/>
        </w:rPr>
      </w:pPr>
      <w:r>
        <w:rPr>
          <w:rFonts w:ascii="Segoe UI Historic" w:hAnsi="Segoe UI Historic" w:cs="Segoe UI Historic"/>
          <w:b/>
          <w:color w:val="15877F" w:themeColor="accent3" w:themeShade="80"/>
          <w:sz w:val="24"/>
          <w:szCs w:val="24"/>
          <w:lang w:val="ca-ES"/>
        </w:rPr>
        <w:lastRenderedPageBreak/>
        <w:t xml:space="preserve">DESCRIPCIÓ DE LA LLAR </w:t>
      </w:r>
    </w:p>
    <w:p w14:paraId="592B084A" w14:textId="003DC281" w:rsidR="00DC5EA1" w:rsidRDefault="005212B6" w:rsidP="00FE255F">
      <w:pPr>
        <w:jc w:val="both"/>
        <w:rPr>
          <w:rFonts w:ascii="Segoe UI Historic" w:hAnsi="Segoe UI Historic" w:cs="Segoe UI Historic"/>
          <w:b/>
          <w:color w:val="15877F" w:themeColor="accent3" w:themeShade="80"/>
          <w:sz w:val="24"/>
          <w:szCs w:val="24"/>
          <w:lang w:val="ca-ES"/>
        </w:rPr>
      </w:pPr>
      <w:r>
        <w:rPr>
          <w:rFonts w:ascii="Segoe UI Historic" w:hAnsi="Segoe UI Historic" w:cs="Segoe UI Historic"/>
          <w:b/>
          <w:color w:val="15877F" w:themeColor="accent3" w:themeShade="80"/>
          <w:sz w:val="24"/>
          <w:szCs w:val="24"/>
          <w:lang w:val="ca-ES"/>
        </w:rPr>
        <w:t>Situació geogràfica</w:t>
      </w:r>
    </w:p>
    <w:p w14:paraId="385D482E" w14:textId="095B91D9" w:rsidR="005A0640" w:rsidRPr="000B2A5C" w:rsidRDefault="00444220" w:rsidP="005A0640">
      <w:pPr>
        <w:shd w:val="clear" w:color="auto" w:fill="FFFFFF"/>
        <w:spacing w:after="120" w:line="240" w:lineRule="auto"/>
        <w:jc w:val="both"/>
        <w:rPr>
          <w:rFonts w:ascii="Segoe UI Historic" w:eastAsia="Times New Roman" w:hAnsi="Segoe UI Historic" w:cs="Segoe UI Historic"/>
          <w:sz w:val="24"/>
          <w:szCs w:val="24"/>
          <w:lang w:val="ca-ES" w:eastAsia="es-ES"/>
        </w:rPr>
      </w:pPr>
      <w:r w:rsidRPr="000B2A5C">
        <w:rPr>
          <w:rFonts w:ascii="Segoe UI Historic" w:eastAsia="Times New Roman" w:hAnsi="Segoe UI Historic" w:cs="Segoe UI Historic"/>
          <w:sz w:val="24"/>
          <w:szCs w:val="24"/>
          <w:lang w:val="ca-ES" w:eastAsia="es-ES"/>
        </w:rPr>
        <w:t xml:space="preserve">Som </w:t>
      </w:r>
      <w:r w:rsidR="000350B5" w:rsidRPr="000B2A5C">
        <w:rPr>
          <w:rFonts w:ascii="Segoe UI Historic" w:eastAsia="Times New Roman" w:hAnsi="Segoe UI Historic" w:cs="Segoe UI Historic"/>
          <w:sz w:val="24"/>
          <w:szCs w:val="24"/>
          <w:lang w:val="ca-ES" w:eastAsia="es-ES"/>
        </w:rPr>
        <w:t>al carrer Ind</w:t>
      </w:r>
      <w:r w:rsidR="007A06C6">
        <w:rPr>
          <w:rFonts w:ascii="Segoe UI Historic" w:eastAsia="Times New Roman" w:hAnsi="Segoe UI Historic" w:cs="Segoe UI Historic"/>
          <w:sz w:val="24"/>
          <w:szCs w:val="24"/>
          <w:lang w:val="ca-ES" w:eastAsia="es-ES"/>
        </w:rPr>
        <w:t>ú</w:t>
      </w:r>
      <w:r w:rsidR="000350B5" w:rsidRPr="000B2A5C">
        <w:rPr>
          <w:rFonts w:ascii="Segoe UI Historic" w:eastAsia="Times New Roman" w:hAnsi="Segoe UI Historic" w:cs="Segoe UI Historic"/>
          <w:sz w:val="24"/>
          <w:szCs w:val="24"/>
          <w:lang w:val="ca-ES" w:eastAsia="es-ES"/>
        </w:rPr>
        <w:t xml:space="preserve">stria </w:t>
      </w:r>
      <w:r w:rsidRPr="000B2A5C">
        <w:rPr>
          <w:rFonts w:ascii="Segoe UI Historic" w:eastAsia="Times New Roman" w:hAnsi="Segoe UI Historic" w:cs="Segoe UI Historic"/>
          <w:sz w:val="24"/>
          <w:szCs w:val="24"/>
          <w:lang w:val="ca-ES" w:eastAsia="es-ES"/>
        </w:rPr>
        <w:t xml:space="preserve">al barri de </w:t>
      </w:r>
      <w:r w:rsidR="005A0640" w:rsidRPr="000B2A5C">
        <w:rPr>
          <w:rFonts w:ascii="Segoe UI Historic" w:eastAsia="Times New Roman" w:hAnsi="Segoe UI Historic" w:cs="Segoe UI Historic"/>
          <w:sz w:val="24"/>
          <w:szCs w:val="24"/>
          <w:lang w:val="ca-ES" w:eastAsia="es-ES"/>
        </w:rPr>
        <w:t>La </w:t>
      </w:r>
      <w:r w:rsidR="005A0640" w:rsidRPr="000B2A5C">
        <w:rPr>
          <w:rFonts w:ascii="Segoe UI Historic" w:eastAsia="Times New Roman" w:hAnsi="Segoe UI Historic" w:cs="Segoe UI Historic"/>
          <w:b/>
          <w:sz w:val="24"/>
          <w:szCs w:val="24"/>
          <w:lang w:val="ca-ES" w:eastAsia="es-ES"/>
        </w:rPr>
        <w:t>Sagrada Família</w:t>
      </w:r>
      <w:r w:rsidR="005A0640" w:rsidRPr="000B2A5C">
        <w:rPr>
          <w:rFonts w:ascii="Segoe UI Historic" w:eastAsia="Times New Roman" w:hAnsi="Segoe UI Historic" w:cs="Segoe UI Historic"/>
          <w:sz w:val="24"/>
          <w:szCs w:val="24"/>
          <w:lang w:val="ca-ES" w:eastAsia="es-ES"/>
        </w:rPr>
        <w:t>, popularment també conegut com "El Poblet", és un barri del districte de l'</w:t>
      </w:r>
      <w:hyperlink r:id="rId13" w:tooltip="Eixample de Barcelona" w:history="1">
        <w:r w:rsidR="005A0640" w:rsidRPr="000B2A5C">
          <w:rPr>
            <w:rFonts w:ascii="Segoe UI Historic" w:eastAsia="Times New Roman" w:hAnsi="Segoe UI Historic" w:cs="Segoe UI Historic"/>
            <w:sz w:val="24"/>
            <w:szCs w:val="24"/>
            <w:lang w:val="ca-ES" w:eastAsia="es-ES"/>
          </w:rPr>
          <w:t>Eixample</w:t>
        </w:r>
      </w:hyperlink>
      <w:r w:rsidR="005A0640" w:rsidRPr="000B2A5C">
        <w:rPr>
          <w:rFonts w:ascii="Segoe UI Historic" w:eastAsia="Times New Roman" w:hAnsi="Segoe UI Historic" w:cs="Segoe UI Historic"/>
          <w:sz w:val="24"/>
          <w:szCs w:val="24"/>
          <w:lang w:val="ca-ES" w:eastAsia="es-ES"/>
        </w:rPr>
        <w:t> de la ciutat de </w:t>
      </w:r>
      <w:hyperlink r:id="rId14" w:tooltip="Barcelona" w:history="1">
        <w:r w:rsidR="005A0640" w:rsidRPr="000B2A5C">
          <w:rPr>
            <w:rFonts w:ascii="Segoe UI Historic" w:eastAsia="Times New Roman" w:hAnsi="Segoe UI Historic" w:cs="Segoe UI Historic"/>
            <w:sz w:val="24"/>
            <w:szCs w:val="24"/>
            <w:lang w:val="ca-ES" w:eastAsia="es-ES"/>
          </w:rPr>
          <w:t>Barcelona</w:t>
        </w:r>
      </w:hyperlink>
      <w:r w:rsidR="005A0640" w:rsidRPr="000B2A5C">
        <w:rPr>
          <w:rFonts w:ascii="Segoe UI Historic" w:eastAsia="Times New Roman" w:hAnsi="Segoe UI Historic" w:cs="Segoe UI Historic"/>
          <w:sz w:val="24"/>
          <w:szCs w:val="24"/>
          <w:lang w:val="ca-ES" w:eastAsia="es-ES"/>
        </w:rPr>
        <w:t>, al voltant del temple que li dona nom, la </w:t>
      </w:r>
      <w:hyperlink r:id="rId15" w:tooltip="Temple Expiatori de la Sagrada Família" w:history="1">
        <w:r w:rsidR="005A0640" w:rsidRPr="000B2A5C">
          <w:rPr>
            <w:rFonts w:ascii="Segoe UI Historic" w:eastAsia="Times New Roman" w:hAnsi="Segoe UI Historic" w:cs="Segoe UI Historic"/>
            <w:sz w:val="24"/>
            <w:szCs w:val="24"/>
            <w:lang w:val="ca-ES" w:eastAsia="es-ES"/>
          </w:rPr>
          <w:t>Sagrada Família</w:t>
        </w:r>
      </w:hyperlink>
      <w:r w:rsidR="005A0640" w:rsidRPr="000B2A5C">
        <w:rPr>
          <w:rFonts w:ascii="Segoe UI Historic" w:eastAsia="Times New Roman" w:hAnsi="Segoe UI Historic" w:cs="Segoe UI Historic"/>
          <w:sz w:val="24"/>
          <w:szCs w:val="24"/>
          <w:lang w:val="ca-ES" w:eastAsia="es-ES"/>
        </w:rPr>
        <w:t>. El barri està delimitat pel carrer de Nàpols, l'</w:t>
      </w:r>
      <w:hyperlink r:id="rId16" w:tooltip="Avinguda de la Diagonal" w:history="1">
        <w:r w:rsidR="005A0640" w:rsidRPr="000B2A5C">
          <w:rPr>
            <w:rFonts w:ascii="Segoe UI Historic" w:eastAsia="Times New Roman" w:hAnsi="Segoe UI Historic" w:cs="Segoe UI Historic"/>
            <w:sz w:val="24"/>
            <w:szCs w:val="24"/>
            <w:lang w:val="ca-ES" w:eastAsia="es-ES"/>
          </w:rPr>
          <w:t>Avinguda de la Diagonal</w:t>
        </w:r>
      </w:hyperlink>
      <w:r w:rsidR="005A0640" w:rsidRPr="000B2A5C">
        <w:rPr>
          <w:rFonts w:ascii="Segoe UI Historic" w:eastAsia="Times New Roman" w:hAnsi="Segoe UI Historic" w:cs="Segoe UI Historic"/>
          <w:sz w:val="24"/>
          <w:szCs w:val="24"/>
          <w:lang w:val="ca-ES" w:eastAsia="es-ES"/>
        </w:rPr>
        <w:t> i els carrers Dos de Maig i de Sant Antoni Maria Claret. Limita amb els barris de </w:t>
      </w:r>
      <w:r w:rsidR="00347C99">
        <w:fldChar w:fldCharType="begin"/>
      </w:r>
      <w:r w:rsidR="00347C99" w:rsidRPr="00C23C0C">
        <w:rPr>
          <w:lang w:val="ca-ES"/>
          <w:rPrChange w:id="3" w:author="Axel Hoksi" w:date="2022-04-27T21:32:00Z">
            <w:rPr/>
          </w:rPrChange>
        </w:rPr>
        <w:instrText xml:space="preserve"> HYPERLINK "https://ca.wikipedia.org/wiki/Dreta_de_l%27Eixample" \o "Dreta de l'Eixample" </w:instrText>
      </w:r>
      <w:r w:rsidR="00347C99">
        <w:fldChar w:fldCharType="separate"/>
      </w:r>
      <w:r w:rsidR="005A0640" w:rsidRPr="000B2A5C">
        <w:rPr>
          <w:rFonts w:ascii="Segoe UI Historic" w:eastAsia="Times New Roman" w:hAnsi="Segoe UI Historic" w:cs="Segoe UI Historic"/>
          <w:sz w:val="24"/>
          <w:szCs w:val="24"/>
          <w:lang w:val="ca-ES" w:eastAsia="es-ES"/>
        </w:rPr>
        <w:t>Dreta de l'Eixample</w:t>
      </w:r>
      <w:r w:rsidR="00347C99">
        <w:rPr>
          <w:rFonts w:ascii="Segoe UI Historic" w:eastAsia="Times New Roman" w:hAnsi="Segoe UI Historic" w:cs="Segoe UI Historic"/>
          <w:sz w:val="24"/>
          <w:szCs w:val="24"/>
          <w:lang w:val="ca-ES" w:eastAsia="es-ES"/>
        </w:rPr>
        <w:fldChar w:fldCharType="end"/>
      </w:r>
      <w:r w:rsidR="005A0640" w:rsidRPr="000B2A5C">
        <w:rPr>
          <w:rFonts w:ascii="Segoe UI Historic" w:eastAsia="Times New Roman" w:hAnsi="Segoe UI Historic" w:cs="Segoe UI Historic"/>
          <w:sz w:val="24"/>
          <w:szCs w:val="24"/>
          <w:lang w:val="ca-ES" w:eastAsia="es-ES"/>
        </w:rPr>
        <w:t> i </w:t>
      </w:r>
      <w:r w:rsidR="00347C99">
        <w:fldChar w:fldCharType="begin"/>
      </w:r>
      <w:r w:rsidR="00347C99" w:rsidRPr="00C23C0C">
        <w:rPr>
          <w:lang w:val="ca-ES"/>
          <w:rPrChange w:id="4" w:author="Axel Hoksi" w:date="2022-04-27T21:32:00Z">
            <w:rPr/>
          </w:rPrChange>
        </w:rPr>
        <w:instrText xml:space="preserve"> HYPERLINK "https://ca.wikipedia.org/wiki/Fort_Pienc" \o "Fort Pienc" </w:instrText>
      </w:r>
      <w:r w:rsidR="00347C99">
        <w:fldChar w:fldCharType="separate"/>
      </w:r>
      <w:r w:rsidR="005A0640" w:rsidRPr="000B2A5C">
        <w:rPr>
          <w:rFonts w:ascii="Segoe UI Historic" w:eastAsia="Times New Roman" w:hAnsi="Segoe UI Historic" w:cs="Segoe UI Historic"/>
          <w:sz w:val="24"/>
          <w:szCs w:val="24"/>
          <w:lang w:val="ca-ES" w:eastAsia="es-ES"/>
        </w:rPr>
        <w:t xml:space="preserve">Fort </w:t>
      </w:r>
      <w:proofErr w:type="spellStart"/>
      <w:r w:rsidR="005A0640" w:rsidRPr="000B2A5C">
        <w:rPr>
          <w:rFonts w:ascii="Segoe UI Historic" w:eastAsia="Times New Roman" w:hAnsi="Segoe UI Historic" w:cs="Segoe UI Historic"/>
          <w:sz w:val="24"/>
          <w:szCs w:val="24"/>
          <w:lang w:val="ca-ES" w:eastAsia="es-ES"/>
        </w:rPr>
        <w:t>Pienc</w:t>
      </w:r>
      <w:proofErr w:type="spellEnd"/>
      <w:r w:rsidR="00347C99">
        <w:rPr>
          <w:rFonts w:ascii="Segoe UI Historic" w:eastAsia="Times New Roman" w:hAnsi="Segoe UI Historic" w:cs="Segoe UI Historic"/>
          <w:sz w:val="24"/>
          <w:szCs w:val="24"/>
          <w:lang w:val="ca-ES" w:eastAsia="es-ES"/>
        </w:rPr>
        <w:fldChar w:fldCharType="end"/>
      </w:r>
      <w:r w:rsidR="005A0640" w:rsidRPr="000B2A5C">
        <w:rPr>
          <w:rFonts w:ascii="Segoe UI Historic" w:eastAsia="Times New Roman" w:hAnsi="Segoe UI Historic" w:cs="Segoe UI Historic"/>
          <w:sz w:val="24"/>
          <w:szCs w:val="24"/>
          <w:lang w:val="ca-ES" w:eastAsia="es-ES"/>
        </w:rPr>
        <w:t>, i els districtes de </w:t>
      </w:r>
      <w:r w:rsidR="00347C99">
        <w:fldChar w:fldCharType="begin"/>
      </w:r>
      <w:r w:rsidR="00347C99" w:rsidRPr="00C23C0C">
        <w:rPr>
          <w:lang w:val="ca-ES"/>
          <w:rPrChange w:id="5" w:author="Axel Hoksi" w:date="2022-04-27T21:32:00Z">
            <w:rPr/>
          </w:rPrChange>
        </w:rPr>
        <w:instrText xml:space="preserve"> HYPERLINK "https://ca.wikipedia.org/wiki/Districte_de_Gr%C3%A0cia" \o "Districte de Gràcia" </w:instrText>
      </w:r>
      <w:r w:rsidR="00347C99">
        <w:fldChar w:fldCharType="separate"/>
      </w:r>
      <w:r w:rsidR="005A0640" w:rsidRPr="000B2A5C">
        <w:rPr>
          <w:rFonts w:ascii="Segoe UI Historic" w:eastAsia="Times New Roman" w:hAnsi="Segoe UI Historic" w:cs="Segoe UI Historic"/>
          <w:sz w:val="24"/>
          <w:szCs w:val="24"/>
          <w:lang w:val="ca-ES" w:eastAsia="es-ES"/>
        </w:rPr>
        <w:t>Gràcia</w:t>
      </w:r>
      <w:r w:rsidR="00347C99">
        <w:rPr>
          <w:rFonts w:ascii="Segoe UI Historic" w:eastAsia="Times New Roman" w:hAnsi="Segoe UI Historic" w:cs="Segoe UI Historic"/>
          <w:sz w:val="24"/>
          <w:szCs w:val="24"/>
          <w:lang w:val="ca-ES" w:eastAsia="es-ES"/>
        </w:rPr>
        <w:fldChar w:fldCharType="end"/>
      </w:r>
      <w:r w:rsidR="005A0640" w:rsidRPr="000B2A5C">
        <w:rPr>
          <w:rFonts w:ascii="Segoe UI Historic" w:eastAsia="Times New Roman" w:hAnsi="Segoe UI Historic" w:cs="Segoe UI Historic"/>
          <w:sz w:val="24"/>
          <w:szCs w:val="24"/>
          <w:lang w:val="ca-ES" w:eastAsia="es-ES"/>
        </w:rPr>
        <w:t>, </w:t>
      </w:r>
      <w:r w:rsidR="00347C99">
        <w:fldChar w:fldCharType="begin"/>
      </w:r>
      <w:r w:rsidR="00347C99" w:rsidRPr="00C23C0C">
        <w:rPr>
          <w:lang w:val="ca-ES"/>
          <w:rPrChange w:id="6" w:author="Axel Hoksi" w:date="2022-04-27T21:32:00Z">
            <w:rPr/>
          </w:rPrChange>
        </w:rPr>
        <w:instrText xml:space="preserve"> HYPERLINK "https://ca.wikipedia.org/wiki/Horta-Guinard%C3%B3" \o "Horta-Guinardó" </w:instrText>
      </w:r>
      <w:r w:rsidR="00347C99">
        <w:fldChar w:fldCharType="separate"/>
      </w:r>
      <w:r w:rsidR="005A0640" w:rsidRPr="000B2A5C">
        <w:rPr>
          <w:rFonts w:ascii="Segoe UI Historic" w:eastAsia="Times New Roman" w:hAnsi="Segoe UI Historic" w:cs="Segoe UI Historic"/>
          <w:sz w:val="24"/>
          <w:szCs w:val="24"/>
          <w:lang w:val="ca-ES" w:eastAsia="es-ES"/>
        </w:rPr>
        <w:t>Horta-</w:t>
      </w:r>
      <w:proofErr w:type="spellStart"/>
      <w:r w:rsidR="005A0640" w:rsidRPr="000B2A5C">
        <w:rPr>
          <w:rFonts w:ascii="Segoe UI Historic" w:eastAsia="Times New Roman" w:hAnsi="Segoe UI Historic" w:cs="Segoe UI Historic"/>
          <w:sz w:val="24"/>
          <w:szCs w:val="24"/>
          <w:lang w:val="ca-ES" w:eastAsia="es-ES"/>
        </w:rPr>
        <w:t>Guinardó</w:t>
      </w:r>
      <w:proofErr w:type="spellEnd"/>
      <w:r w:rsidR="00347C99">
        <w:rPr>
          <w:rFonts w:ascii="Segoe UI Historic" w:eastAsia="Times New Roman" w:hAnsi="Segoe UI Historic" w:cs="Segoe UI Historic"/>
          <w:sz w:val="24"/>
          <w:szCs w:val="24"/>
          <w:lang w:val="ca-ES" w:eastAsia="es-ES"/>
        </w:rPr>
        <w:fldChar w:fldCharType="end"/>
      </w:r>
      <w:r w:rsidR="005A0640" w:rsidRPr="000B2A5C">
        <w:rPr>
          <w:rFonts w:ascii="Segoe UI Historic" w:eastAsia="Times New Roman" w:hAnsi="Segoe UI Historic" w:cs="Segoe UI Historic"/>
          <w:sz w:val="24"/>
          <w:szCs w:val="24"/>
          <w:lang w:val="ca-ES" w:eastAsia="es-ES"/>
        </w:rPr>
        <w:t>, i </w:t>
      </w:r>
      <w:r w:rsidR="00347C99">
        <w:fldChar w:fldCharType="begin"/>
      </w:r>
      <w:r w:rsidR="00347C99" w:rsidRPr="00C23C0C">
        <w:rPr>
          <w:lang w:val="ca-ES"/>
          <w:rPrChange w:id="7" w:author="Axel Hoksi" w:date="2022-04-27T21:32:00Z">
            <w:rPr/>
          </w:rPrChange>
        </w:rPr>
        <w:instrText xml:space="preserve"> HYPERLINK "https://ca.wikipedia.org/wiki/Districte_de_Sant_Mart%C3%AD" \o "Districte de Sant Martí" </w:instrText>
      </w:r>
      <w:r w:rsidR="00347C99">
        <w:fldChar w:fldCharType="separate"/>
      </w:r>
      <w:r w:rsidR="005A0640" w:rsidRPr="000B2A5C">
        <w:rPr>
          <w:rFonts w:ascii="Segoe UI Historic" w:eastAsia="Times New Roman" w:hAnsi="Segoe UI Historic" w:cs="Segoe UI Historic"/>
          <w:sz w:val="24"/>
          <w:szCs w:val="24"/>
          <w:lang w:val="ca-ES" w:eastAsia="es-ES"/>
        </w:rPr>
        <w:t>Sant Martí</w:t>
      </w:r>
      <w:r w:rsidR="00347C99">
        <w:rPr>
          <w:rFonts w:ascii="Segoe UI Historic" w:eastAsia="Times New Roman" w:hAnsi="Segoe UI Historic" w:cs="Segoe UI Historic"/>
          <w:sz w:val="24"/>
          <w:szCs w:val="24"/>
          <w:lang w:val="ca-ES" w:eastAsia="es-ES"/>
        </w:rPr>
        <w:fldChar w:fldCharType="end"/>
      </w:r>
      <w:r w:rsidR="005A0640" w:rsidRPr="000B2A5C">
        <w:rPr>
          <w:rFonts w:ascii="Segoe UI Historic" w:eastAsia="Times New Roman" w:hAnsi="Segoe UI Historic" w:cs="Segoe UI Historic"/>
          <w:sz w:val="24"/>
          <w:szCs w:val="24"/>
          <w:lang w:val="ca-ES" w:eastAsia="es-ES"/>
        </w:rPr>
        <w:t>.</w:t>
      </w:r>
    </w:p>
    <w:p w14:paraId="1E7C2A5C" w14:textId="5E89C711" w:rsidR="007B3CAA" w:rsidRPr="000B2A5C" w:rsidRDefault="007B3CAA" w:rsidP="005A0640">
      <w:pPr>
        <w:shd w:val="clear" w:color="auto" w:fill="FFFFFF"/>
        <w:spacing w:after="120" w:line="24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El Poblet era un veïnat que durant molts anys es va reduir a camps, amb un petit nucli de cases baixes situades al voltant de l'actual carrer de València. No va arribar a tenir una certa entitat fins als primers anys del segle XX, com a barri obrer a l'entorn de moltes indústries. El que avui li </w:t>
      </w:r>
      <w:proofErr w:type="spellStart"/>
      <w:r w:rsidRPr="000B2A5C">
        <w:rPr>
          <w:rFonts w:ascii="Segoe UI Historic" w:hAnsi="Segoe UI Historic" w:cs="Segoe UI Historic"/>
          <w:sz w:val="24"/>
          <w:szCs w:val="24"/>
          <w:lang w:val="ca-ES"/>
        </w:rPr>
        <w:t>dóna</w:t>
      </w:r>
      <w:proofErr w:type="spellEnd"/>
      <w:r w:rsidRPr="000B2A5C">
        <w:rPr>
          <w:rFonts w:ascii="Segoe UI Historic" w:hAnsi="Segoe UI Historic" w:cs="Segoe UI Historic"/>
          <w:sz w:val="24"/>
          <w:szCs w:val="24"/>
          <w:lang w:val="ca-ES"/>
        </w:rPr>
        <w:t xml:space="preserve"> personalitat és el temple de la Sagrada Família. Va ser encarregat com a temple expiatori i es va projectar el 1881 en uns terrenys del terme de Sant Martí, quan al seu voltant tot eren camps. L'avinguda de Gaudí travessa el barri, unint la Sagrada Família amb una altra obra cabdal del modernisme català: l'Hospital de la Santa Creu i Sant Pau, de Lluís Domènech i Montaner. El barri de la Sagrada Família inclou en el seu extrem inferior el veïnat dels Encants, amb el popular mercat-fira de Bellcaire o Encants.</w:t>
      </w:r>
    </w:p>
    <w:p w14:paraId="4FFBCFAD" w14:textId="4C00EEB5" w:rsidR="006B5CD6" w:rsidRPr="000B2A5C" w:rsidRDefault="009A5C3C" w:rsidP="00AC19C7">
      <w:pPr>
        <w:shd w:val="clear" w:color="auto" w:fill="FFFFFF"/>
        <w:spacing w:after="120" w:line="240" w:lineRule="auto"/>
        <w:jc w:val="both"/>
        <w:rPr>
          <w:rFonts w:ascii="Segoe UI Historic" w:hAnsi="Segoe UI Historic" w:cs="Segoe UI Historic"/>
          <w:sz w:val="24"/>
          <w:szCs w:val="24"/>
        </w:rPr>
      </w:pPr>
      <w:r w:rsidRPr="000B2A5C">
        <w:rPr>
          <w:rFonts w:ascii="Segoe UI Historic" w:hAnsi="Segoe UI Historic" w:cs="Segoe UI Historic"/>
          <w:sz w:val="24"/>
          <w:szCs w:val="24"/>
        </w:rPr>
        <w:t xml:space="preserve"> </w:t>
      </w:r>
    </w:p>
    <w:p w14:paraId="45A68398" w14:textId="350DC862" w:rsidR="00BD7101" w:rsidRDefault="009A5C3C" w:rsidP="005A0640">
      <w:pPr>
        <w:shd w:val="clear" w:color="auto" w:fill="FFFFFF"/>
        <w:spacing w:after="120" w:line="240" w:lineRule="auto"/>
        <w:jc w:val="both"/>
        <w:rPr>
          <w:rFonts w:ascii="Segoe UI Historic" w:hAnsi="Segoe UI Historic" w:cs="Segoe UI Historic"/>
          <w:sz w:val="24"/>
          <w:szCs w:val="24"/>
        </w:rPr>
      </w:pPr>
      <w:r w:rsidRPr="000B2A5C">
        <w:rPr>
          <w:rFonts w:ascii="Segoe UI Historic" w:hAnsi="Segoe UI Historic" w:cs="Segoe UI Historic"/>
          <w:noProof/>
          <w:sz w:val="24"/>
          <w:szCs w:val="24"/>
        </w:rPr>
        <w:drawing>
          <wp:inline distT="0" distB="0" distL="0" distR="0" wp14:anchorId="06182858" wp14:editId="32ED7240">
            <wp:extent cx="3054784" cy="2705100"/>
            <wp:effectExtent l="0" t="0" r="0" b="0"/>
            <wp:docPr id="19" name="Imagen 19"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Mapa&#10;&#10;Descripción generada automáticamente"/>
                    <pic:cNvPicPr/>
                  </pic:nvPicPr>
                  <pic:blipFill rotWithShape="1">
                    <a:blip r:embed="rId17">
                      <a:extLst>
                        <a:ext uri="{28A0092B-C50C-407E-A947-70E740481C1C}">
                          <a14:useLocalDpi xmlns:a14="http://schemas.microsoft.com/office/drawing/2010/main"/>
                        </a:ext>
                      </a:extLst>
                    </a:blip>
                    <a:srcRect/>
                    <a:stretch/>
                  </pic:blipFill>
                  <pic:spPr bwMode="auto">
                    <a:xfrm>
                      <a:off x="0" y="0"/>
                      <a:ext cx="3058868" cy="270871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7029E2" w:rsidRPr="000B2A5C">
        <w:rPr>
          <w:rFonts w:ascii="Segoe UI Historic" w:eastAsia="Times New Roman" w:hAnsi="Segoe UI Historic" w:cs="Segoe UI Historic"/>
          <w:sz w:val="24"/>
          <w:szCs w:val="24"/>
          <w:lang w:val="ca-ES" w:eastAsia="es-ES"/>
        </w:rPr>
        <w:t xml:space="preserve"> </w:t>
      </w:r>
      <w:r w:rsidR="007029E2" w:rsidRPr="000B2A5C">
        <w:rPr>
          <w:rFonts w:ascii="Segoe UI Historic" w:hAnsi="Segoe UI Historic" w:cs="Segoe UI Historic"/>
          <w:sz w:val="24"/>
          <w:szCs w:val="24"/>
        </w:rPr>
        <w:t xml:space="preserve">           </w:t>
      </w:r>
      <w:r w:rsidR="007029E2" w:rsidRPr="000B2A5C">
        <w:rPr>
          <w:rFonts w:ascii="Segoe UI Historic" w:hAnsi="Segoe UI Historic" w:cs="Segoe UI Historic"/>
          <w:noProof/>
          <w:sz w:val="24"/>
          <w:szCs w:val="24"/>
        </w:rPr>
        <w:drawing>
          <wp:inline distT="0" distB="0" distL="0" distR="0" wp14:anchorId="34652DD5" wp14:editId="50D95459">
            <wp:extent cx="2187958" cy="2603500"/>
            <wp:effectExtent l="0" t="0" r="3175" b="6350"/>
            <wp:docPr id="25" name="Imagen 25"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video juego&#10;&#10;Descripción generada automáticamente"/>
                    <pic:cNvPicPr/>
                  </pic:nvPicPr>
                  <pic:blipFill rotWithShape="1">
                    <a:blip r:embed="rId18">
                      <a:extLst>
                        <a:ext uri="{28A0092B-C50C-407E-A947-70E740481C1C}">
                          <a14:useLocalDpi xmlns:a14="http://schemas.microsoft.com/office/drawing/2010/main"/>
                        </a:ext>
                      </a:extLst>
                    </a:blip>
                    <a:srcRect/>
                    <a:stretch/>
                  </pic:blipFill>
                  <pic:spPr bwMode="auto">
                    <a:xfrm>
                      <a:off x="0" y="0"/>
                      <a:ext cx="2193307" cy="260986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F43D63F" w14:textId="77777777" w:rsidR="00896B49" w:rsidRPr="000B2A5C" w:rsidRDefault="00896B49" w:rsidP="005A0640">
      <w:pPr>
        <w:shd w:val="clear" w:color="auto" w:fill="FFFFFF"/>
        <w:spacing w:after="120" w:line="240" w:lineRule="auto"/>
        <w:jc w:val="both"/>
        <w:rPr>
          <w:rFonts w:ascii="Segoe UI Historic" w:eastAsia="Times New Roman" w:hAnsi="Segoe UI Historic" w:cs="Segoe UI Historic"/>
          <w:sz w:val="24"/>
          <w:szCs w:val="24"/>
          <w:lang w:val="ca-ES" w:eastAsia="es-ES"/>
        </w:rPr>
      </w:pPr>
    </w:p>
    <w:p w14:paraId="198049F9" w14:textId="3453EC75" w:rsidR="00BD7101" w:rsidRPr="000B2A5C" w:rsidRDefault="009E71BD" w:rsidP="005A0640">
      <w:pPr>
        <w:shd w:val="clear" w:color="auto" w:fill="FFFFFF"/>
        <w:spacing w:after="120" w:line="240" w:lineRule="auto"/>
        <w:jc w:val="both"/>
        <w:rPr>
          <w:rFonts w:ascii="Segoe UI Historic" w:eastAsia="Times New Roman" w:hAnsi="Segoe UI Historic" w:cs="Segoe UI Historic"/>
          <w:b/>
          <w:color w:val="15877F" w:themeColor="accent3" w:themeShade="80"/>
          <w:sz w:val="24"/>
          <w:szCs w:val="24"/>
          <w:lang w:val="ca-ES" w:eastAsia="es-ES"/>
        </w:rPr>
      </w:pPr>
      <w:r w:rsidRPr="000B2A5C">
        <w:rPr>
          <w:rFonts w:ascii="Segoe UI Historic" w:eastAsia="Times New Roman" w:hAnsi="Segoe UI Historic" w:cs="Segoe UI Historic"/>
          <w:b/>
          <w:color w:val="15877F" w:themeColor="accent3" w:themeShade="80"/>
          <w:sz w:val="24"/>
          <w:szCs w:val="24"/>
          <w:lang w:val="ca-ES" w:eastAsia="es-ES"/>
        </w:rPr>
        <w:t>Situació socioeconòmica de la zona i famílies</w:t>
      </w:r>
    </w:p>
    <w:p w14:paraId="08471E08" w14:textId="77777777" w:rsidR="00F010C2" w:rsidRPr="000B2A5C" w:rsidRDefault="00F010C2" w:rsidP="00F010C2">
      <w:pPr>
        <w:shd w:val="clear" w:color="auto" w:fill="FFFFFF"/>
        <w:spacing w:after="120" w:line="240" w:lineRule="auto"/>
        <w:jc w:val="both"/>
        <w:rPr>
          <w:rFonts w:ascii="Segoe UI Historic" w:eastAsia="Times New Roman" w:hAnsi="Segoe UI Historic" w:cs="Segoe UI Historic"/>
          <w:sz w:val="24"/>
          <w:szCs w:val="24"/>
          <w:lang w:val="ca-ES" w:eastAsia="es-ES"/>
        </w:rPr>
      </w:pPr>
      <w:r w:rsidRPr="000B2A5C">
        <w:rPr>
          <w:rFonts w:ascii="Segoe UI Historic" w:eastAsia="Times New Roman" w:hAnsi="Segoe UI Historic" w:cs="Segoe UI Historic"/>
          <w:sz w:val="24"/>
          <w:szCs w:val="24"/>
          <w:lang w:val="ca-ES" w:eastAsia="es-ES"/>
        </w:rPr>
        <w:t>És un barri de tipus residencial, comercial i de negocis. Els eixos comercials més importants se situen a l'entorn del temple, amb les places </w:t>
      </w:r>
      <w:hyperlink r:id="rId19" w:tooltip="Plaça de la Sagrada Família" w:history="1">
        <w:r w:rsidRPr="000B2A5C">
          <w:rPr>
            <w:rFonts w:ascii="Segoe UI Historic" w:eastAsia="Times New Roman" w:hAnsi="Segoe UI Historic" w:cs="Segoe UI Historic"/>
            <w:sz w:val="24"/>
            <w:szCs w:val="24"/>
            <w:lang w:val="ca-ES" w:eastAsia="es-ES"/>
          </w:rPr>
          <w:t>de la Sagrada Família</w:t>
        </w:r>
      </w:hyperlink>
      <w:r w:rsidRPr="000B2A5C">
        <w:rPr>
          <w:rFonts w:ascii="Segoe UI Historic" w:eastAsia="Times New Roman" w:hAnsi="Segoe UI Historic" w:cs="Segoe UI Historic"/>
          <w:sz w:val="24"/>
          <w:szCs w:val="24"/>
          <w:lang w:val="ca-ES" w:eastAsia="es-ES"/>
        </w:rPr>
        <w:t> i la </w:t>
      </w:r>
      <w:hyperlink r:id="rId20" w:tooltip="Plaça de Gaudí" w:history="1">
        <w:r w:rsidRPr="000B2A5C">
          <w:rPr>
            <w:rFonts w:ascii="Segoe UI Historic" w:eastAsia="Times New Roman" w:hAnsi="Segoe UI Historic" w:cs="Segoe UI Historic"/>
            <w:sz w:val="24"/>
            <w:szCs w:val="24"/>
            <w:lang w:val="ca-ES" w:eastAsia="es-ES"/>
          </w:rPr>
          <w:t>de Gaudí</w:t>
        </w:r>
      </w:hyperlink>
      <w:r w:rsidRPr="000B2A5C">
        <w:rPr>
          <w:rFonts w:ascii="Segoe UI Historic" w:eastAsia="Times New Roman" w:hAnsi="Segoe UI Historic" w:cs="Segoe UI Historic"/>
          <w:sz w:val="24"/>
          <w:szCs w:val="24"/>
          <w:lang w:val="ca-ES" w:eastAsia="es-ES"/>
        </w:rPr>
        <w:t>, a l'</w:t>
      </w:r>
      <w:hyperlink r:id="rId21" w:tooltip="Avinguda Gaudí" w:history="1">
        <w:r w:rsidRPr="000B2A5C">
          <w:rPr>
            <w:rFonts w:ascii="Segoe UI Historic" w:eastAsia="Times New Roman" w:hAnsi="Segoe UI Historic" w:cs="Segoe UI Historic"/>
            <w:sz w:val="24"/>
            <w:szCs w:val="24"/>
            <w:lang w:val="ca-ES" w:eastAsia="es-ES"/>
          </w:rPr>
          <w:t>Avinguda Gaudí</w:t>
        </w:r>
      </w:hyperlink>
      <w:r w:rsidRPr="000B2A5C">
        <w:rPr>
          <w:rFonts w:ascii="Segoe UI Historic" w:eastAsia="Times New Roman" w:hAnsi="Segoe UI Historic" w:cs="Segoe UI Historic"/>
          <w:sz w:val="24"/>
          <w:szCs w:val="24"/>
          <w:lang w:val="ca-ES" w:eastAsia="es-ES"/>
        </w:rPr>
        <w:t>, i al </w:t>
      </w:r>
      <w:hyperlink r:id="rId22" w:tooltip="Mercat de la Sagrada Família (encara no existeix)" w:history="1">
        <w:r w:rsidRPr="000B2A5C">
          <w:rPr>
            <w:rFonts w:ascii="Segoe UI Historic" w:eastAsia="Times New Roman" w:hAnsi="Segoe UI Historic" w:cs="Segoe UI Historic"/>
            <w:sz w:val="24"/>
            <w:szCs w:val="24"/>
            <w:lang w:val="ca-ES" w:eastAsia="es-ES"/>
          </w:rPr>
          <w:t>mercat de la Sagrada Família</w:t>
        </w:r>
      </w:hyperlink>
      <w:r w:rsidRPr="000B2A5C">
        <w:rPr>
          <w:rFonts w:ascii="Segoe UI Historic" w:eastAsia="Times New Roman" w:hAnsi="Segoe UI Historic" w:cs="Segoe UI Historic"/>
          <w:sz w:val="24"/>
          <w:szCs w:val="24"/>
          <w:lang w:val="ca-ES" w:eastAsia="es-ES"/>
        </w:rPr>
        <w:t> entre els carrers Provença, Padilla i Mallorca. El juliol de 2007 es va inaugurar la Biblioteca Pública Sagrada Família de la </w:t>
      </w:r>
      <w:hyperlink r:id="rId23" w:tooltip="Diputació de Barcelona" w:history="1">
        <w:r w:rsidRPr="000B2A5C">
          <w:rPr>
            <w:rFonts w:ascii="Segoe UI Historic" w:eastAsia="Times New Roman" w:hAnsi="Segoe UI Historic" w:cs="Segoe UI Historic"/>
            <w:sz w:val="24"/>
            <w:szCs w:val="24"/>
            <w:lang w:val="ca-ES" w:eastAsia="es-ES"/>
          </w:rPr>
          <w:t>Diputació de Barcelona</w:t>
        </w:r>
      </w:hyperlink>
      <w:r w:rsidRPr="000B2A5C">
        <w:rPr>
          <w:rFonts w:ascii="Segoe UI Historic" w:eastAsia="Times New Roman" w:hAnsi="Segoe UI Historic" w:cs="Segoe UI Historic"/>
          <w:sz w:val="24"/>
          <w:szCs w:val="24"/>
          <w:lang w:val="ca-ES" w:eastAsia="es-ES"/>
        </w:rPr>
        <w:t xml:space="preserve"> en un nou edifici annex al mercat de la Sagrada Família. </w:t>
      </w:r>
      <w:r w:rsidRPr="000B2A5C">
        <w:rPr>
          <w:rFonts w:ascii="Segoe UI Historic" w:eastAsia="Times New Roman" w:hAnsi="Segoe UI Historic" w:cs="Segoe UI Historic"/>
          <w:sz w:val="24"/>
          <w:szCs w:val="24"/>
          <w:lang w:val="ca-ES" w:eastAsia="es-ES"/>
        </w:rPr>
        <w:lastRenderedPageBreak/>
        <w:t>Fins al seu trasllat a finals del 2013 en el seu extrem sud-est hi havia el </w:t>
      </w:r>
      <w:hyperlink r:id="rId24" w:tooltip="Mercat Fira de Bellcaire" w:history="1">
        <w:r w:rsidRPr="000B2A5C">
          <w:rPr>
            <w:rFonts w:ascii="Segoe UI Historic" w:eastAsia="Times New Roman" w:hAnsi="Segoe UI Historic" w:cs="Segoe UI Historic"/>
            <w:sz w:val="24"/>
            <w:szCs w:val="24"/>
            <w:lang w:val="ca-ES" w:eastAsia="es-ES"/>
          </w:rPr>
          <w:t>Mercat Fira de Bellcaire</w:t>
        </w:r>
      </w:hyperlink>
      <w:r w:rsidRPr="000B2A5C">
        <w:rPr>
          <w:rFonts w:ascii="Segoe UI Historic" w:eastAsia="Times New Roman" w:hAnsi="Segoe UI Historic" w:cs="Segoe UI Historic"/>
          <w:sz w:val="24"/>
          <w:szCs w:val="24"/>
          <w:lang w:val="ca-ES" w:eastAsia="es-ES"/>
        </w:rPr>
        <w:t>.</w:t>
      </w:r>
    </w:p>
    <w:p w14:paraId="7EAC0F0A" w14:textId="77777777" w:rsidR="007B0073" w:rsidRPr="000B2A5C" w:rsidRDefault="007B0073" w:rsidP="00F010C2">
      <w:pPr>
        <w:shd w:val="clear" w:color="auto" w:fill="FFFFFF"/>
        <w:spacing w:after="120" w:line="240" w:lineRule="auto"/>
        <w:jc w:val="both"/>
        <w:rPr>
          <w:rFonts w:ascii="Segoe UI Historic" w:eastAsia="Times New Roman" w:hAnsi="Segoe UI Historic" w:cs="Segoe UI Historic"/>
          <w:sz w:val="24"/>
          <w:szCs w:val="24"/>
          <w:lang w:val="ca-ES" w:eastAsia="es-ES"/>
        </w:rPr>
      </w:pPr>
    </w:p>
    <w:p w14:paraId="69F45AE4" w14:textId="77777777" w:rsidR="00C80B68" w:rsidRPr="000B2A5C" w:rsidRDefault="007B0073" w:rsidP="00F010C2">
      <w:pPr>
        <w:shd w:val="clear" w:color="auto" w:fill="FFFFFF"/>
        <w:spacing w:after="120" w:line="24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Tipologies de comerços: </w:t>
      </w:r>
    </w:p>
    <w:p w14:paraId="362D6C9E" w14:textId="6FF4BEBC" w:rsidR="00C80B68" w:rsidRPr="000B2A5C" w:rsidRDefault="007B0073" w:rsidP="00C80B68">
      <w:pPr>
        <w:pStyle w:val="Prrafodelista"/>
        <w:numPr>
          <w:ilvl w:val="0"/>
          <w:numId w:val="40"/>
        </w:numPr>
        <w:shd w:val="clear" w:color="auto" w:fill="FFFFFF"/>
        <w:spacing w:after="120" w:line="24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Establiments d’hostaleria, oci, cultura i turístics (es beneficien del flux de turistes). </w:t>
      </w:r>
    </w:p>
    <w:p w14:paraId="4A8F3C24" w14:textId="1B4621F1" w:rsidR="00C80B68" w:rsidRPr="000B2A5C" w:rsidRDefault="007B0073" w:rsidP="00C80B68">
      <w:pPr>
        <w:pStyle w:val="Prrafodelista"/>
        <w:numPr>
          <w:ilvl w:val="0"/>
          <w:numId w:val="40"/>
        </w:numPr>
        <w:shd w:val="clear" w:color="auto" w:fill="FFFFFF"/>
        <w:spacing w:after="120" w:line="240" w:lineRule="auto"/>
        <w:jc w:val="both"/>
        <w:rPr>
          <w:rFonts w:ascii="Segoe UI Historic" w:eastAsia="Times New Roman" w:hAnsi="Segoe UI Historic" w:cs="Segoe UI Historic"/>
          <w:sz w:val="24"/>
          <w:szCs w:val="24"/>
          <w:lang w:val="ca-ES" w:eastAsia="es-ES"/>
        </w:rPr>
      </w:pPr>
      <w:r w:rsidRPr="000B2A5C">
        <w:rPr>
          <w:rFonts w:ascii="Segoe UI Historic" w:hAnsi="Segoe UI Historic" w:cs="Segoe UI Historic"/>
          <w:sz w:val="24"/>
          <w:szCs w:val="24"/>
          <w:lang w:val="ca-ES"/>
        </w:rPr>
        <w:t xml:space="preserve">Establiments de “ciutat” (es beneficien del flux de turistes i de consumidors d’altres zones de la ciutat i del barri). </w:t>
      </w:r>
    </w:p>
    <w:p w14:paraId="4302D2AA" w14:textId="14F2BD1D" w:rsidR="007B0073" w:rsidRPr="000B2A5C" w:rsidRDefault="007B0073" w:rsidP="00C80B68">
      <w:pPr>
        <w:pStyle w:val="Prrafodelista"/>
        <w:numPr>
          <w:ilvl w:val="0"/>
          <w:numId w:val="40"/>
        </w:numPr>
        <w:shd w:val="clear" w:color="auto" w:fill="FFFFFF"/>
        <w:spacing w:after="120" w:line="240" w:lineRule="auto"/>
        <w:jc w:val="both"/>
        <w:rPr>
          <w:rFonts w:ascii="Segoe UI Historic" w:eastAsia="Times New Roman" w:hAnsi="Segoe UI Historic" w:cs="Segoe UI Historic"/>
          <w:sz w:val="24"/>
          <w:szCs w:val="24"/>
          <w:lang w:val="ca-ES" w:eastAsia="es-ES"/>
        </w:rPr>
      </w:pPr>
      <w:r w:rsidRPr="000B2A5C">
        <w:rPr>
          <w:rFonts w:ascii="Segoe UI Historic" w:hAnsi="Segoe UI Historic" w:cs="Segoe UI Historic"/>
          <w:sz w:val="24"/>
          <w:szCs w:val="24"/>
          <w:lang w:val="ca-ES"/>
        </w:rPr>
        <w:t>Establiments de proximitat, on la clientela són els propis consumidors del barri</w:t>
      </w:r>
      <w:r w:rsidR="005827C9" w:rsidRPr="000B2A5C">
        <w:rPr>
          <w:rFonts w:ascii="Segoe UI Historic" w:hAnsi="Segoe UI Historic" w:cs="Segoe UI Historic"/>
          <w:sz w:val="24"/>
          <w:szCs w:val="24"/>
          <w:lang w:val="ca-ES"/>
        </w:rPr>
        <w:t>.</w:t>
      </w:r>
    </w:p>
    <w:p w14:paraId="221D91A9" w14:textId="77777777" w:rsidR="005827C9" w:rsidRPr="000B2A5C" w:rsidRDefault="005827C9" w:rsidP="00BF77BC">
      <w:pPr>
        <w:pStyle w:val="Prrafodelista"/>
        <w:shd w:val="clear" w:color="auto" w:fill="FFFFFF"/>
        <w:spacing w:after="120" w:line="240" w:lineRule="auto"/>
        <w:ind w:left="780"/>
        <w:jc w:val="both"/>
        <w:rPr>
          <w:rFonts w:ascii="Segoe UI Historic" w:eastAsia="Times New Roman" w:hAnsi="Segoe UI Historic" w:cs="Segoe UI Historic"/>
          <w:sz w:val="24"/>
          <w:szCs w:val="24"/>
          <w:lang w:val="ca-ES" w:eastAsia="es-ES"/>
        </w:rPr>
      </w:pPr>
    </w:p>
    <w:p w14:paraId="6334751D" w14:textId="50EC0C3C" w:rsidR="00BE65DB" w:rsidRDefault="00B60AD1" w:rsidP="00740CC0">
      <w:pPr>
        <w:jc w:val="both"/>
        <w:rPr>
          <w:rFonts w:ascii="Segoe UI Historic" w:hAnsi="Segoe UI Historic" w:cs="Segoe UI Historic"/>
          <w:b/>
          <w:bCs/>
          <w:color w:val="15877F" w:themeColor="accent3" w:themeShade="80"/>
          <w:sz w:val="24"/>
          <w:szCs w:val="24"/>
          <w:lang w:val="ca-ES"/>
        </w:rPr>
      </w:pPr>
      <w:r>
        <w:rPr>
          <w:rFonts w:ascii="Segoe UI Historic" w:hAnsi="Segoe UI Historic" w:cs="Segoe UI Historic"/>
          <w:b/>
          <w:bCs/>
          <w:color w:val="15877F" w:themeColor="accent3" w:themeShade="80"/>
          <w:sz w:val="24"/>
          <w:szCs w:val="24"/>
          <w:lang w:val="ca-ES"/>
        </w:rPr>
        <w:t xml:space="preserve">Institucions </w:t>
      </w:r>
      <w:r w:rsidR="00FF44A7">
        <w:rPr>
          <w:rFonts w:ascii="Segoe UI Historic" w:hAnsi="Segoe UI Historic" w:cs="Segoe UI Historic"/>
          <w:b/>
          <w:bCs/>
          <w:color w:val="15877F" w:themeColor="accent3" w:themeShade="80"/>
          <w:sz w:val="24"/>
          <w:szCs w:val="24"/>
          <w:lang w:val="ca-ES"/>
        </w:rPr>
        <w:t xml:space="preserve">i entitats </w:t>
      </w:r>
      <w:r>
        <w:rPr>
          <w:rFonts w:ascii="Segoe UI Historic" w:hAnsi="Segoe UI Historic" w:cs="Segoe UI Historic"/>
          <w:b/>
          <w:bCs/>
          <w:color w:val="15877F" w:themeColor="accent3" w:themeShade="80"/>
          <w:sz w:val="24"/>
          <w:szCs w:val="24"/>
          <w:lang w:val="ca-ES"/>
        </w:rPr>
        <w:t>de l’entorn</w:t>
      </w:r>
    </w:p>
    <w:p w14:paraId="1996D527" w14:textId="6C90E6E6" w:rsidR="00A877BA" w:rsidRDefault="00BE65DB"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Entre les diferents </w:t>
      </w:r>
      <w:r w:rsidR="00BF77BC" w:rsidRPr="000B2A5C">
        <w:rPr>
          <w:rFonts w:ascii="Segoe UI Historic" w:hAnsi="Segoe UI Historic" w:cs="Segoe UI Historic"/>
          <w:sz w:val="24"/>
          <w:szCs w:val="24"/>
          <w:lang w:val="ca-ES"/>
        </w:rPr>
        <w:t>Institucions</w:t>
      </w:r>
      <w:r w:rsidRPr="000B2A5C">
        <w:rPr>
          <w:rFonts w:ascii="Segoe UI Historic" w:hAnsi="Segoe UI Historic" w:cs="Segoe UI Historic"/>
          <w:sz w:val="24"/>
          <w:szCs w:val="24"/>
          <w:lang w:val="ca-ES"/>
        </w:rPr>
        <w:t xml:space="preserve"> </w:t>
      </w:r>
      <w:r w:rsidR="005074CD" w:rsidRPr="000B2A5C">
        <w:rPr>
          <w:rFonts w:ascii="Segoe UI Historic" w:hAnsi="Segoe UI Historic" w:cs="Segoe UI Historic"/>
          <w:sz w:val="24"/>
          <w:szCs w:val="24"/>
          <w:lang w:val="ca-ES"/>
        </w:rPr>
        <w:t xml:space="preserve">i </w:t>
      </w:r>
      <w:r w:rsidR="00740CC0" w:rsidRPr="000B2A5C">
        <w:rPr>
          <w:rFonts w:ascii="Segoe UI Historic" w:hAnsi="Segoe UI Historic" w:cs="Segoe UI Historic"/>
          <w:sz w:val="24"/>
          <w:szCs w:val="24"/>
          <w:lang w:val="ca-ES"/>
        </w:rPr>
        <w:t xml:space="preserve">Entitats </w:t>
      </w:r>
      <w:r w:rsidR="005074CD" w:rsidRPr="000B2A5C">
        <w:rPr>
          <w:rFonts w:ascii="Segoe UI Historic" w:hAnsi="Segoe UI Historic" w:cs="Segoe UI Historic"/>
          <w:sz w:val="24"/>
          <w:szCs w:val="24"/>
          <w:lang w:val="ca-ES"/>
        </w:rPr>
        <w:t>qu</w:t>
      </w:r>
      <w:r w:rsidR="00C17775">
        <w:rPr>
          <w:rFonts w:ascii="Segoe UI Historic" w:hAnsi="Segoe UI Historic" w:cs="Segoe UI Historic"/>
          <w:sz w:val="24"/>
          <w:szCs w:val="24"/>
          <w:lang w:val="ca-ES"/>
        </w:rPr>
        <w:t>e</w:t>
      </w:r>
      <w:r w:rsidR="005074CD" w:rsidRPr="000B2A5C">
        <w:rPr>
          <w:rFonts w:ascii="Segoe UI Historic" w:hAnsi="Segoe UI Historic" w:cs="Segoe UI Historic"/>
          <w:sz w:val="24"/>
          <w:szCs w:val="24"/>
          <w:lang w:val="ca-ES"/>
        </w:rPr>
        <w:t xml:space="preserve"> </w:t>
      </w:r>
      <w:r w:rsidR="00CE39D5" w:rsidRPr="000B2A5C">
        <w:rPr>
          <w:rFonts w:ascii="Segoe UI Historic" w:hAnsi="Segoe UI Historic" w:cs="Segoe UI Historic"/>
          <w:sz w:val="24"/>
          <w:szCs w:val="24"/>
          <w:lang w:val="ca-ES"/>
        </w:rPr>
        <w:t xml:space="preserve">tenim al barri </w:t>
      </w:r>
      <w:r w:rsidR="005074CD" w:rsidRPr="000B2A5C">
        <w:rPr>
          <w:rFonts w:ascii="Segoe UI Historic" w:hAnsi="Segoe UI Historic" w:cs="Segoe UI Historic"/>
          <w:sz w:val="24"/>
          <w:szCs w:val="24"/>
          <w:lang w:val="ca-ES"/>
        </w:rPr>
        <w:t>es tro</w:t>
      </w:r>
      <w:r w:rsidR="00CE39D5" w:rsidRPr="000B2A5C">
        <w:rPr>
          <w:rFonts w:ascii="Segoe UI Historic" w:hAnsi="Segoe UI Historic" w:cs="Segoe UI Historic"/>
          <w:sz w:val="24"/>
          <w:szCs w:val="24"/>
          <w:lang w:val="ca-ES"/>
        </w:rPr>
        <w:t xml:space="preserve">ben: </w:t>
      </w:r>
    </w:p>
    <w:p w14:paraId="20049DA8" w14:textId="77777777" w:rsidR="00C17775" w:rsidRPr="000B2A5C" w:rsidRDefault="00C17775" w:rsidP="00740CC0">
      <w:pPr>
        <w:jc w:val="both"/>
        <w:rPr>
          <w:rFonts w:ascii="Segoe UI Historic" w:hAnsi="Segoe UI Historic" w:cs="Segoe UI Historic"/>
          <w:sz w:val="24"/>
          <w:szCs w:val="24"/>
          <w:lang w:val="ca-ES"/>
        </w:rPr>
      </w:pPr>
    </w:p>
    <w:p w14:paraId="7CBA5804" w14:textId="77777777" w:rsidR="004C4497" w:rsidRPr="000B2A5C" w:rsidRDefault="004C4497"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CENTRE CÍVIC LA SEDETA</w:t>
      </w:r>
    </w:p>
    <w:p w14:paraId="76E52E68" w14:textId="02637EA4" w:rsidR="001F5ED1" w:rsidRPr="000B2A5C" w:rsidRDefault="001F5ED1"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És un equipament sociocultural del barri del Camp d’en </w:t>
      </w:r>
      <w:proofErr w:type="spellStart"/>
      <w:r w:rsidRPr="000B2A5C">
        <w:rPr>
          <w:rFonts w:ascii="Segoe UI Historic" w:hAnsi="Segoe UI Historic" w:cs="Segoe UI Historic"/>
          <w:sz w:val="24"/>
          <w:szCs w:val="24"/>
          <w:lang w:val="ca-ES"/>
        </w:rPr>
        <w:t>Grassot</w:t>
      </w:r>
      <w:proofErr w:type="spellEnd"/>
      <w:r w:rsidRPr="000B2A5C">
        <w:rPr>
          <w:rFonts w:ascii="Segoe UI Historic" w:hAnsi="Segoe UI Historic" w:cs="Segoe UI Historic"/>
          <w:sz w:val="24"/>
          <w:szCs w:val="24"/>
          <w:lang w:val="ca-ES"/>
        </w:rPr>
        <w:t>, que ofereix serveis i una programació cultural a la població de totes les edats: infants, adults</w:t>
      </w:r>
      <w:r w:rsidR="008641BE" w:rsidRPr="000B2A5C">
        <w:rPr>
          <w:rFonts w:ascii="Segoe UI Historic" w:hAnsi="Segoe UI Historic" w:cs="Segoe UI Historic"/>
          <w:sz w:val="24"/>
          <w:szCs w:val="24"/>
          <w:lang w:val="ca-ES"/>
        </w:rPr>
        <w:t xml:space="preserve"> i gent gran. També col·labora amb tots els actors socials i culturals per afavorir una major participació ciu</w:t>
      </w:r>
      <w:r w:rsidR="00F72ED2" w:rsidRPr="000B2A5C">
        <w:rPr>
          <w:rFonts w:ascii="Segoe UI Historic" w:hAnsi="Segoe UI Historic" w:cs="Segoe UI Historic"/>
          <w:sz w:val="24"/>
          <w:szCs w:val="24"/>
          <w:lang w:val="ca-ES"/>
        </w:rPr>
        <w:t>tadana per tal de contribuir a la cohesió social del territori.</w:t>
      </w:r>
    </w:p>
    <w:p w14:paraId="4CFAEA14" w14:textId="77777777" w:rsidR="00D779E3" w:rsidRDefault="00D779E3" w:rsidP="00740CC0">
      <w:pPr>
        <w:jc w:val="both"/>
        <w:rPr>
          <w:rFonts w:ascii="Segoe UI Historic" w:hAnsi="Segoe UI Historic" w:cs="Segoe UI Historic"/>
          <w:sz w:val="24"/>
          <w:szCs w:val="24"/>
          <w:lang w:val="ca-ES"/>
        </w:rPr>
      </w:pPr>
    </w:p>
    <w:p w14:paraId="2B48F4AE" w14:textId="4C720371"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COMISIÓ DE CULTURA DE L’AVV SAGRADA FAMÍLIA</w:t>
      </w:r>
    </w:p>
    <w:p w14:paraId="1F3A8608" w14:textId="5503041D"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Promou manifestacions culturals al barri: Certamen Literari en Llengua Catalana, Concert per Nadal, Havaneres, Mostra d’Artesania.</w:t>
      </w:r>
    </w:p>
    <w:p w14:paraId="129DEC06" w14:textId="77777777" w:rsidR="00D779E3" w:rsidRPr="000B2A5C" w:rsidRDefault="00D779E3" w:rsidP="00740CC0">
      <w:pPr>
        <w:jc w:val="both"/>
        <w:rPr>
          <w:rFonts w:ascii="Segoe UI Historic" w:hAnsi="Segoe UI Historic" w:cs="Segoe UI Historic"/>
          <w:sz w:val="24"/>
          <w:szCs w:val="24"/>
          <w:lang w:val="ca-ES"/>
        </w:rPr>
      </w:pPr>
    </w:p>
    <w:p w14:paraId="2334AF95"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TAULA D’INTERACCIÓ MULTICULTURAL</w:t>
      </w:r>
    </w:p>
    <w:p w14:paraId="489F8E21" w14:textId="70F3E59D"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És un espai de trobada de veïns i veïnes, dinàmic i obert a tothom, on es realitzen activitats per fomentar la convivència en la diversitat cultural del barri.</w:t>
      </w:r>
    </w:p>
    <w:p w14:paraId="2C1C6B1F" w14:textId="0FF9B58E" w:rsidR="00740CC0" w:rsidRDefault="00347C99" w:rsidP="00740CC0">
      <w:pPr>
        <w:jc w:val="both"/>
        <w:rPr>
          <w:rFonts w:ascii="Segoe UI Historic" w:hAnsi="Segoe UI Historic" w:cs="Segoe UI Historic"/>
          <w:sz w:val="24"/>
          <w:szCs w:val="24"/>
          <w:lang w:val="ca-ES"/>
        </w:rPr>
      </w:pPr>
      <w:r>
        <w:fldChar w:fldCharType="begin"/>
      </w:r>
      <w:r w:rsidRPr="00C23C0C">
        <w:rPr>
          <w:lang w:val="ca-ES"/>
          <w:rPrChange w:id="8" w:author="Axel Hoksi" w:date="2022-04-27T21:32:00Z">
            <w:rPr/>
          </w:rPrChange>
        </w:rPr>
        <w:instrText xml:space="preserve"> HYPERLINK "http://gimsagradaFamília.blogspot.com.es/" </w:instrText>
      </w:r>
      <w:r>
        <w:fldChar w:fldCharType="separate"/>
      </w:r>
      <w:r w:rsidR="00D779E3" w:rsidRPr="00536AB5">
        <w:rPr>
          <w:rStyle w:val="Hipervnculo"/>
          <w:rFonts w:ascii="Segoe UI Historic" w:hAnsi="Segoe UI Historic" w:cs="Segoe UI Historic"/>
          <w:sz w:val="24"/>
          <w:szCs w:val="24"/>
          <w:lang w:val="ca-ES"/>
        </w:rPr>
        <w:t>http://gimsagradaFamília.blogspot.com.es/</w:t>
      </w:r>
      <w:r>
        <w:rPr>
          <w:rStyle w:val="Hipervnculo"/>
          <w:rFonts w:ascii="Segoe UI Historic" w:hAnsi="Segoe UI Historic" w:cs="Segoe UI Historic"/>
          <w:sz w:val="24"/>
          <w:szCs w:val="24"/>
          <w:lang w:val="ca-ES"/>
        </w:rPr>
        <w:fldChar w:fldCharType="end"/>
      </w:r>
    </w:p>
    <w:p w14:paraId="3D2C3E06" w14:textId="77777777" w:rsidR="00D779E3" w:rsidRPr="000B2A5C" w:rsidRDefault="00D779E3" w:rsidP="00740CC0">
      <w:pPr>
        <w:jc w:val="both"/>
        <w:rPr>
          <w:rFonts w:ascii="Segoe UI Historic" w:hAnsi="Segoe UI Historic" w:cs="Segoe UI Historic"/>
          <w:sz w:val="24"/>
          <w:szCs w:val="24"/>
          <w:lang w:val="ca-ES"/>
        </w:rPr>
      </w:pPr>
    </w:p>
    <w:p w14:paraId="594643A6"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ACTIVITATS CULTURALS DEL CENTRE CÍVIC</w:t>
      </w:r>
    </w:p>
    <w:p w14:paraId="69172671" w14:textId="4E645CFB" w:rsidR="00AF43ED"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El Centre Cívic es generador d’activitats culturals que podrien convertir-se en un futur en recurs d’atracció de visitants de Barcelona. </w:t>
      </w:r>
    </w:p>
    <w:p w14:paraId="2C7FEC57" w14:textId="77777777" w:rsidR="00BF70C3" w:rsidRDefault="00BF70C3" w:rsidP="00740CC0">
      <w:pPr>
        <w:jc w:val="both"/>
        <w:rPr>
          <w:rFonts w:ascii="Segoe UI Historic" w:hAnsi="Segoe UI Historic" w:cs="Segoe UI Historic"/>
          <w:sz w:val="24"/>
          <w:szCs w:val="24"/>
          <w:lang w:val="ca-ES"/>
        </w:rPr>
      </w:pPr>
    </w:p>
    <w:p w14:paraId="3D547315" w14:textId="77777777" w:rsidR="00BF70C3" w:rsidRDefault="00BF70C3" w:rsidP="00740CC0">
      <w:pPr>
        <w:jc w:val="both"/>
        <w:rPr>
          <w:rFonts w:ascii="Segoe UI Historic" w:hAnsi="Segoe UI Historic" w:cs="Segoe UI Historic"/>
          <w:sz w:val="24"/>
          <w:szCs w:val="24"/>
          <w:lang w:val="ca-ES"/>
        </w:rPr>
      </w:pPr>
    </w:p>
    <w:p w14:paraId="1D3A188D" w14:textId="77777777" w:rsidR="00BF70C3" w:rsidRPr="000B2A5C" w:rsidRDefault="00BF70C3" w:rsidP="00740CC0">
      <w:pPr>
        <w:jc w:val="both"/>
        <w:rPr>
          <w:rFonts w:ascii="Segoe UI Historic" w:hAnsi="Segoe UI Historic" w:cs="Segoe UI Historic"/>
          <w:sz w:val="24"/>
          <w:szCs w:val="24"/>
          <w:lang w:val="ca-ES"/>
        </w:rPr>
      </w:pPr>
    </w:p>
    <w:p w14:paraId="42F5940A" w14:textId="7A8D01E0" w:rsidR="00DF27DC" w:rsidRPr="000B2A5C" w:rsidRDefault="00740CC0" w:rsidP="00740CC0">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lastRenderedPageBreak/>
        <w:t>Àmbit social</w:t>
      </w:r>
    </w:p>
    <w:p w14:paraId="3E775013" w14:textId="600B8494" w:rsidR="00BF70C3"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TAULA DE SOLIDARITAT I VOLUNTARIAT</w:t>
      </w:r>
    </w:p>
    <w:p w14:paraId="6B45E919" w14:textId="77777777"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Promou accions solidàries i fomenta el voluntariat al barri.</w:t>
      </w:r>
    </w:p>
    <w:p w14:paraId="1109E81A" w14:textId="77777777" w:rsidR="00BF70C3" w:rsidRPr="000B2A5C" w:rsidRDefault="00BF70C3" w:rsidP="00740CC0">
      <w:pPr>
        <w:jc w:val="both"/>
        <w:rPr>
          <w:rFonts w:ascii="Segoe UI Historic" w:hAnsi="Segoe UI Historic" w:cs="Segoe UI Historic"/>
          <w:sz w:val="24"/>
          <w:szCs w:val="24"/>
          <w:lang w:val="ca-ES"/>
        </w:rPr>
      </w:pPr>
    </w:p>
    <w:p w14:paraId="740C6255"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CAN ROGER</w:t>
      </w:r>
    </w:p>
    <w:p w14:paraId="25EC4DFB" w14:textId="757F16E4"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Espai de trobada per a persones del barri que estan en una situació de vulnerabilitat amb tres activitats: menjador social, hort urbà, espai d’expressió artística i cultural.</w:t>
      </w:r>
    </w:p>
    <w:p w14:paraId="62D5D4DF" w14:textId="13585489" w:rsidR="00740CC0" w:rsidRDefault="00282852"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O</w:t>
      </w:r>
      <w:r w:rsidR="00740CC0" w:rsidRPr="000B2A5C">
        <w:rPr>
          <w:rFonts w:ascii="Segoe UI Historic" w:hAnsi="Segoe UI Historic" w:cs="Segoe UI Historic"/>
          <w:sz w:val="24"/>
          <w:szCs w:val="24"/>
          <w:lang w:val="ca-ES"/>
        </w:rPr>
        <w:t xml:space="preserve">rganitzadors: Associació de Veïns i Veïnes Sagrada Família, Banc del Temps Sagrada Família, Fundació Claror, Església Bíblica </w:t>
      </w:r>
      <w:proofErr w:type="spellStart"/>
      <w:r w:rsidR="00740CC0" w:rsidRPr="000B2A5C">
        <w:rPr>
          <w:rFonts w:ascii="Segoe UI Historic" w:hAnsi="Segoe UI Historic" w:cs="Segoe UI Historic"/>
          <w:sz w:val="24"/>
          <w:szCs w:val="24"/>
          <w:lang w:val="ca-ES"/>
        </w:rPr>
        <w:t>Ebenezer</w:t>
      </w:r>
      <w:proofErr w:type="spellEnd"/>
      <w:r w:rsidR="00740CC0" w:rsidRPr="000B2A5C">
        <w:rPr>
          <w:rFonts w:ascii="Segoe UI Historic" w:hAnsi="Segoe UI Historic" w:cs="Segoe UI Historic"/>
          <w:sz w:val="24"/>
          <w:szCs w:val="24"/>
          <w:lang w:val="ca-ES"/>
        </w:rPr>
        <w:t xml:space="preserve"> de Barcelona, Parròquia Sagrada Família i parròquia Sant Ignasi de </w:t>
      </w:r>
      <w:proofErr w:type="spellStart"/>
      <w:r w:rsidR="00740CC0" w:rsidRPr="000B2A5C">
        <w:rPr>
          <w:rFonts w:ascii="Segoe UI Historic" w:hAnsi="Segoe UI Historic" w:cs="Segoe UI Historic"/>
          <w:sz w:val="24"/>
          <w:szCs w:val="24"/>
          <w:lang w:val="ca-ES"/>
        </w:rPr>
        <w:t>Loiola</w:t>
      </w:r>
      <w:proofErr w:type="spellEnd"/>
      <w:r w:rsidR="00740CC0" w:rsidRPr="000B2A5C">
        <w:rPr>
          <w:rFonts w:ascii="Segoe UI Historic" w:hAnsi="Segoe UI Historic" w:cs="Segoe UI Historic"/>
          <w:sz w:val="24"/>
          <w:szCs w:val="24"/>
          <w:lang w:val="ca-ES"/>
        </w:rPr>
        <w:t xml:space="preserve">, Associació Cultural Difusor, Associació </w:t>
      </w:r>
      <w:proofErr w:type="spellStart"/>
      <w:r w:rsidR="00740CC0" w:rsidRPr="000B2A5C">
        <w:rPr>
          <w:rFonts w:ascii="Segoe UI Historic" w:hAnsi="Segoe UI Historic" w:cs="Segoe UI Historic"/>
          <w:sz w:val="24"/>
          <w:szCs w:val="24"/>
          <w:lang w:val="ca-ES"/>
        </w:rPr>
        <w:t>RefarmTheCity</w:t>
      </w:r>
      <w:proofErr w:type="spellEnd"/>
      <w:r w:rsidR="00740CC0" w:rsidRPr="000B2A5C">
        <w:rPr>
          <w:rFonts w:ascii="Segoe UI Historic" w:hAnsi="Segoe UI Historic" w:cs="Segoe UI Historic"/>
          <w:sz w:val="24"/>
          <w:szCs w:val="24"/>
          <w:lang w:val="ca-ES"/>
        </w:rPr>
        <w:t xml:space="preserve"> Barcelona.</w:t>
      </w:r>
    </w:p>
    <w:p w14:paraId="77E8029C" w14:textId="77777777" w:rsidR="00B029FC" w:rsidRPr="000B2A5C" w:rsidRDefault="00B029FC" w:rsidP="00740CC0">
      <w:pPr>
        <w:jc w:val="both"/>
        <w:rPr>
          <w:rFonts w:ascii="Segoe UI Historic" w:hAnsi="Segoe UI Historic" w:cs="Segoe UI Historic"/>
          <w:sz w:val="24"/>
          <w:szCs w:val="24"/>
          <w:lang w:val="ca-ES"/>
        </w:rPr>
      </w:pPr>
    </w:p>
    <w:p w14:paraId="40544A0D"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CAMINADA SOLIDÀRIA</w:t>
      </w:r>
    </w:p>
    <w:p w14:paraId="7CA9A2CB"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Ruta guiada pel barri per a recaptar fons destinats a nens orfes d’Ucraïna.</w:t>
      </w:r>
    </w:p>
    <w:p w14:paraId="12D7504B" w14:textId="77777777"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Organitzadors: Agrupament Excursionista de Catalunya i Unió de Botiguers de Sant Pau Gaudí.</w:t>
      </w:r>
    </w:p>
    <w:p w14:paraId="4A1AD731" w14:textId="77777777" w:rsidR="00B029FC" w:rsidRPr="000B2A5C" w:rsidRDefault="00B029FC" w:rsidP="00740CC0">
      <w:pPr>
        <w:jc w:val="both"/>
        <w:rPr>
          <w:rFonts w:ascii="Segoe UI Historic" w:hAnsi="Segoe UI Historic" w:cs="Segoe UI Historic"/>
          <w:sz w:val="24"/>
          <w:szCs w:val="24"/>
          <w:lang w:val="ca-ES"/>
        </w:rPr>
      </w:pPr>
    </w:p>
    <w:p w14:paraId="692FFB2D" w14:textId="03D95B9F"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RECOLLIDA D’ALIMENTS</w:t>
      </w:r>
    </w:p>
    <w:p w14:paraId="23BA1739" w14:textId="1D398308"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Organitza: Associació de Veïns, Fundació Claror, Gaudí Comerç, Ass. Comerciants Encants Nous, Escoles de la Sagrada Família, Biblioteca de la Sagrada Família.</w:t>
      </w:r>
    </w:p>
    <w:p w14:paraId="58EB289F" w14:textId="77777777" w:rsidR="00B029FC" w:rsidRPr="000B2A5C" w:rsidRDefault="00B029FC" w:rsidP="00740CC0">
      <w:pPr>
        <w:jc w:val="both"/>
        <w:rPr>
          <w:rFonts w:ascii="Segoe UI Historic" w:hAnsi="Segoe UI Historic" w:cs="Segoe UI Historic"/>
          <w:sz w:val="24"/>
          <w:szCs w:val="24"/>
          <w:lang w:val="ca-ES"/>
        </w:rPr>
      </w:pPr>
    </w:p>
    <w:p w14:paraId="35199849"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PUNT DE INFORMACIÓ DEL VOLUNTARIAT</w:t>
      </w:r>
    </w:p>
    <w:p w14:paraId="31F3F34D"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Projecte de 2014.</w:t>
      </w:r>
    </w:p>
    <w:p w14:paraId="2D832F16" w14:textId="3A8DDB41"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Organitzen: Coordinadora d’Entitats, Grupo VIS (Voluntariat per a la Interacció Social), AVV, </w:t>
      </w:r>
      <w:proofErr w:type="spellStart"/>
      <w:r w:rsidRPr="000B2A5C">
        <w:rPr>
          <w:rFonts w:ascii="Segoe UI Historic" w:hAnsi="Segoe UI Historic" w:cs="Segoe UI Historic"/>
          <w:sz w:val="24"/>
          <w:szCs w:val="24"/>
          <w:lang w:val="ca-ES"/>
        </w:rPr>
        <w:t>Hèlia</w:t>
      </w:r>
      <w:proofErr w:type="spellEnd"/>
      <w:r w:rsidRPr="000B2A5C">
        <w:rPr>
          <w:rFonts w:ascii="Segoe UI Historic" w:hAnsi="Segoe UI Historic" w:cs="Segoe UI Historic"/>
          <w:sz w:val="24"/>
          <w:szCs w:val="24"/>
          <w:lang w:val="ca-ES"/>
        </w:rPr>
        <w:t xml:space="preserve">, Aroa, Cooperativa el Guaret, AMMBAR, Associació Integra </w:t>
      </w:r>
      <w:proofErr w:type="spellStart"/>
      <w:r w:rsidRPr="000B2A5C">
        <w:rPr>
          <w:rFonts w:ascii="Segoe UI Historic" w:hAnsi="Segoe UI Historic" w:cs="Segoe UI Historic"/>
          <w:sz w:val="24"/>
          <w:szCs w:val="24"/>
          <w:lang w:val="ca-ES"/>
        </w:rPr>
        <w:t>Reiki</w:t>
      </w:r>
      <w:proofErr w:type="spellEnd"/>
      <w:r w:rsidRPr="000B2A5C">
        <w:rPr>
          <w:rFonts w:ascii="Segoe UI Historic" w:hAnsi="Segoe UI Historic" w:cs="Segoe UI Historic"/>
          <w:sz w:val="24"/>
          <w:szCs w:val="24"/>
          <w:lang w:val="ca-ES"/>
        </w:rPr>
        <w:t xml:space="preserve">, Pau ara i sempre, Grup de Percussió </w:t>
      </w:r>
      <w:proofErr w:type="spellStart"/>
      <w:r w:rsidRPr="000B2A5C">
        <w:rPr>
          <w:rFonts w:ascii="Segoe UI Historic" w:hAnsi="Segoe UI Historic" w:cs="Segoe UI Historic"/>
          <w:sz w:val="24"/>
          <w:szCs w:val="24"/>
          <w:lang w:val="ca-ES"/>
        </w:rPr>
        <w:t>Beirao</w:t>
      </w:r>
      <w:proofErr w:type="spellEnd"/>
      <w:r w:rsidRPr="000B2A5C">
        <w:rPr>
          <w:rFonts w:ascii="Segoe UI Historic" w:hAnsi="Segoe UI Historic" w:cs="Segoe UI Historic"/>
          <w:sz w:val="24"/>
          <w:szCs w:val="24"/>
          <w:lang w:val="ca-ES"/>
        </w:rPr>
        <w:t>.</w:t>
      </w:r>
    </w:p>
    <w:p w14:paraId="55BAE86F" w14:textId="77777777" w:rsidR="00DF27DC" w:rsidRDefault="00DF27DC" w:rsidP="00740CC0">
      <w:pPr>
        <w:jc w:val="both"/>
        <w:rPr>
          <w:rFonts w:ascii="Segoe UI Historic" w:hAnsi="Segoe UI Historic" w:cs="Segoe UI Historic"/>
          <w:sz w:val="24"/>
          <w:szCs w:val="24"/>
          <w:lang w:val="ca-ES"/>
        </w:rPr>
      </w:pPr>
    </w:p>
    <w:p w14:paraId="013114F1" w14:textId="77777777" w:rsidR="00DF27DC" w:rsidRDefault="00DF27DC" w:rsidP="00740CC0">
      <w:pPr>
        <w:jc w:val="both"/>
        <w:rPr>
          <w:rFonts w:ascii="Segoe UI Historic" w:hAnsi="Segoe UI Historic" w:cs="Segoe UI Historic"/>
          <w:sz w:val="24"/>
          <w:szCs w:val="24"/>
          <w:lang w:val="ca-ES"/>
        </w:rPr>
      </w:pPr>
    </w:p>
    <w:p w14:paraId="5355D11E" w14:textId="77777777" w:rsidR="00DF27DC" w:rsidRDefault="00DF27DC" w:rsidP="00740CC0">
      <w:pPr>
        <w:jc w:val="both"/>
        <w:rPr>
          <w:ins w:id="9" w:author="Axel Hoksi" w:date="2022-04-27T19:27:00Z"/>
          <w:rFonts w:ascii="Segoe UI Historic" w:hAnsi="Segoe UI Historic" w:cs="Segoe UI Historic"/>
          <w:sz w:val="24"/>
          <w:szCs w:val="24"/>
          <w:lang w:val="ca-ES"/>
        </w:rPr>
      </w:pPr>
    </w:p>
    <w:p w14:paraId="1C940A50" w14:textId="77777777" w:rsidR="00202BCC" w:rsidRDefault="00202BCC" w:rsidP="00740CC0">
      <w:pPr>
        <w:jc w:val="both"/>
        <w:rPr>
          <w:rFonts w:ascii="Segoe UI Historic" w:hAnsi="Segoe UI Historic" w:cs="Segoe UI Historic"/>
          <w:sz w:val="24"/>
          <w:szCs w:val="24"/>
          <w:lang w:val="ca-ES"/>
        </w:rPr>
      </w:pPr>
    </w:p>
    <w:p w14:paraId="1FE22E8B" w14:textId="77777777" w:rsidR="009C5308" w:rsidRDefault="009C5308" w:rsidP="00740CC0">
      <w:pPr>
        <w:jc w:val="both"/>
        <w:rPr>
          <w:rFonts w:ascii="Segoe UI Historic" w:hAnsi="Segoe UI Historic" w:cs="Segoe UI Historic"/>
          <w:sz w:val="24"/>
          <w:szCs w:val="24"/>
          <w:lang w:val="ca-ES"/>
        </w:rPr>
      </w:pPr>
    </w:p>
    <w:p w14:paraId="3F870F0D" w14:textId="77777777" w:rsidR="00DF27DC" w:rsidRDefault="00DF27DC" w:rsidP="00740CC0">
      <w:pPr>
        <w:jc w:val="both"/>
        <w:rPr>
          <w:rFonts w:ascii="Segoe UI Historic" w:hAnsi="Segoe UI Historic" w:cs="Segoe UI Historic"/>
          <w:sz w:val="24"/>
          <w:szCs w:val="24"/>
          <w:lang w:val="ca-ES"/>
        </w:rPr>
      </w:pPr>
    </w:p>
    <w:p w14:paraId="1CB22EA5" w14:textId="3474F17E" w:rsidR="00740CC0" w:rsidRPr="000B2A5C" w:rsidRDefault="00740CC0" w:rsidP="00740CC0">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lastRenderedPageBreak/>
        <w:t>Àmbit Gent Gran Sagrada Família</w:t>
      </w:r>
    </w:p>
    <w:p w14:paraId="7AB426A3" w14:textId="77777777" w:rsidR="00740CC0"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Espai de relació i intercanvi per a la gent gran.</w:t>
      </w:r>
    </w:p>
    <w:p w14:paraId="393C5C50" w14:textId="77777777" w:rsidR="00DF27DC" w:rsidRPr="000B2A5C" w:rsidRDefault="00DF27DC" w:rsidP="00740CC0">
      <w:pPr>
        <w:jc w:val="both"/>
        <w:rPr>
          <w:rFonts w:ascii="Segoe UI Historic" w:hAnsi="Segoe UI Historic" w:cs="Segoe UI Historic"/>
          <w:sz w:val="24"/>
          <w:szCs w:val="24"/>
          <w:lang w:val="ca-ES"/>
        </w:rPr>
      </w:pPr>
    </w:p>
    <w:p w14:paraId="6C3B2BFB"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BANC DEL TEMPS DE LA SAGRADA FAMÍLIA </w:t>
      </w:r>
    </w:p>
    <w:p w14:paraId="7DD2BCAE" w14:textId="76581B34"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Promou el intercanvi de temps entre persones. Una persona diposita unes hores de temps oferint un servei que vol donar i, a canvi, pot demanar temps d’altres persones per resoldre necessitats diàries, rebre formació...</w:t>
      </w:r>
    </w:p>
    <w:p w14:paraId="189D4A23"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Organitzadors: Banc del Temps de la Sagrada Família.</w:t>
      </w:r>
    </w:p>
    <w:p w14:paraId="6531DBFB" w14:textId="3A03304D" w:rsidR="00740CC0" w:rsidRDefault="00347C99" w:rsidP="00740CC0">
      <w:pPr>
        <w:jc w:val="both"/>
        <w:rPr>
          <w:rFonts w:ascii="Segoe UI Historic" w:hAnsi="Segoe UI Historic" w:cs="Segoe UI Historic"/>
          <w:sz w:val="24"/>
          <w:szCs w:val="24"/>
          <w:lang w:val="ca-ES"/>
        </w:rPr>
      </w:pPr>
      <w:r>
        <w:fldChar w:fldCharType="begin"/>
      </w:r>
      <w:r w:rsidRPr="00C23C0C">
        <w:rPr>
          <w:lang w:val="ca-ES"/>
          <w:rPrChange w:id="10" w:author="Axel Hoksi" w:date="2022-04-27T21:32:00Z">
            <w:rPr/>
          </w:rPrChange>
        </w:rPr>
        <w:instrText xml:space="preserve"> HYPERLINK "http://bdtsagradaFamília.blogspot.com.es/" </w:instrText>
      </w:r>
      <w:r>
        <w:fldChar w:fldCharType="separate"/>
      </w:r>
      <w:r w:rsidR="00DF27DC" w:rsidRPr="00536AB5">
        <w:rPr>
          <w:rStyle w:val="Hipervnculo"/>
          <w:rFonts w:ascii="Segoe UI Historic" w:hAnsi="Segoe UI Historic" w:cs="Segoe UI Historic"/>
          <w:sz w:val="24"/>
          <w:szCs w:val="24"/>
          <w:lang w:val="ca-ES"/>
        </w:rPr>
        <w:t>http://bdtsagradaFamília.blogspot.com.es/</w:t>
      </w:r>
      <w:r>
        <w:rPr>
          <w:rStyle w:val="Hipervnculo"/>
          <w:rFonts w:ascii="Segoe UI Historic" w:hAnsi="Segoe UI Historic" w:cs="Segoe UI Historic"/>
          <w:sz w:val="24"/>
          <w:szCs w:val="24"/>
          <w:lang w:val="ca-ES"/>
        </w:rPr>
        <w:fldChar w:fldCharType="end"/>
      </w:r>
    </w:p>
    <w:p w14:paraId="65CBCC6C" w14:textId="77777777" w:rsidR="00DF27DC" w:rsidRPr="000B2A5C" w:rsidRDefault="00DF27DC" w:rsidP="00740CC0">
      <w:pPr>
        <w:jc w:val="both"/>
        <w:rPr>
          <w:rFonts w:ascii="Segoe UI Historic" w:hAnsi="Segoe UI Historic" w:cs="Segoe UI Historic"/>
          <w:sz w:val="24"/>
          <w:szCs w:val="24"/>
          <w:lang w:val="ca-ES"/>
        </w:rPr>
      </w:pPr>
    </w:p>
    <w:p w14:paraId="44D12006" w14:textId="7F5451CC"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PROJECTE VINCLES </w:t>
      </w:r>
    </w:p>
    <w:p w14:paraId="45503DA5" w14:textId="7CBE7F2F" w:rsidR="00740CC0" w:rsidRDefault="008941CE" w:rsidP="00740CC0">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Neix al</w:t>
      </w:r>
      <w:r w:rsidR="00740CC0" w:rsidRPr="000B2A5C">
        <w:rPr>
          <w:rFonts w:ascii="Segoe UI Historic" w:hAnsi="Segoe UI Historic" w:cs="Segoe UI Historic"/>
          <w:sz w:val="24"/>
          <w:szCs w:val="24"/>
          <w:lang w:val="ca-ES"/>
        </w:rPr>
        <w:t xml:space="preserve"> 2014, detecta a la gent gran que no té vincles amb el barri i tracten de vincular-los a algun recurs del barri.</w:t>
      </w:r>
    </w:p>
    <w:p w14:paraId="3AA1BE35" w14:textId="77777777" w:rsidR="008941CE" w:rsidRPr="000B2A5C" w:rsidRDefault="008941CE" w:rsidP="00740CC0">
      <w:pPr>
        <w:jc w:val="both"/>
        <w:rPr>
          <w:rFonts w:ascii="Segoe UI Historic" w:hAnsi="Segoe UI Historic" w:cs="Segoe UI Historic"/>
          <w:sz w:val="24"/>
          <w:szCs w:val="24"/>
          <w:lang w:val="ca-ES"/>
        </w:rPr>
      </w:pPr>
    </w:p>
    <w:p w14:paraId="3DAAE461" w14:textId="2C6F5BCB" w:rsidR="008941CE" w:rsidRPr="000B2A5C" w:rsidRDefault="00740CC0" w:rsidP="00740CC0">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t>Àmbit educatiu</w:t>
      </w:r>
    </w:p>
    <w:p w14:paraId="382A90A3" w14:textId="77777777" w:rsidR="00740CC0"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TAULA D’EDUCACIÓ</w:t>
      </w:r>
    </w:p>
    <w:p w14:paraId="11CD9F81" w14:textId="6337B16C" w:rsidR="00EC14CD" w:rsidRPr="000B2A5C" w:rsidRDefault="00740CC0" w:rsidP="00740CC0">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Entitats de la Taula d’educació: Centre de Serveis Socials de Sagrada Família, Districte Eixample, APC Eixample, Centre Cívic Sagrada Família, Biblioteca Sagrada Família, AE Terranova, Associació de veïns/es Sagrada Família, Fundació Claror, AMPA </w:t>
      </w:r>
      <w:proofErr w:type="spellStart"/>
      <w:r w:rsidRPr="000B2A5C">
        <w:rPr>
          <w:rFonts w:ascii="Segoe UI Historic" w:hAnsi="Segoe UI Historic" w:cs="Segoe UI Historic"/>
          <w:sz w:val="24"/>
          <w:szCs w:val="24"/>
          <w:lang w:val="ca-ES"/>
        </w:rPr>
        <w:t>Marillac</w:t>
      </w:r>
      <w:proofErr w:type="spellEnd"/>
      <w:r w:rsidRPr="000B2A5C">
        <w:rPr>
          <w:rFonts w:ascii="Segoe UI Historic" w:hAnsi="Segoe UI Historic" w:cs="Segoe UI Historic"/>
          <w:sz w:val="24"/>
          <w:szCs w:val="24"/>
          <w:lang w:val="ca-ES"/>
        </w:rPr>
        <w:t xml:space="preserve">, AMPA </w:t>
      </w:r>
      <w:proofErr w:type="spellStart"/>
      <w:r w:rsidRPr="000B2A5C">
        <w:rPr>
          <w:rFonts w:ascii="Segoe UI Historic" w:hAnsi="Segoe UI Historic" w:cs="Segoe UI Historic"/>
          <w:sz w:val="24"/>
          <w:szCs w:val="24"/>
          <w:lang w:val="ca-ES"/>
        </w:rPr>
        <w:t>Tàbor</w:t>
      </w:r>
      <w:proofErr w:type="spellEnd"/>
      <w:r w:rsidRPr="000B2A5C">
        <w:rPr>
          <w:rFonts w:ascii="Segoe UI Historic" w:hAnsi="Segoe UI Historic" w:cs="Segoe UI Historic"/>
          <w:sz w:val="24"/>
          <w:szCs w:val="24"/>
          <w:lang w:val="ca-ES"/>
        </w:rPr>
        <w:t>, AMPA Sagrada Família, AMPA Immaculada Vedruna, AMPA Fructuós Gelabert, AMPA Ramon Llull, AMPA Encants</w:t>
      </w:r>
      <w:r w:rsidR="00613851" w:rsidRPr="000B2A5C">
        <w:rPr>
          <w:rFonts w:ascii="Segoe UI Historic" w:hAnsi="Segoe UI Historic" w:cs="Segoe UI Historic"/>
          <w:sz w:val="24"/>
          <w:szCs w:val="24"/>
          <w:lang w:val="ca-ES"/>
        </w:rPr>
        <w:t>.</w:t>
      </w:r>
    </w:p>
    <w:p w14:paraId="40CAED75" w14:textId="77777777" w:rsidR="00F86547" w:rsidRPr="000B2A5C" w:rsidRDefault="00F86547" w:rsidP="00FE255F">
      <w:pPr>
        <w:jc w:val="both"/>
        <w:rPr>
          <w:rFonts w:ascii="Segoe UI Historic" w:hAnsi="Segoe UI Historic" w:cs="Segoe UI Historic"/>
          <w:b/>
          <w:bCs/>
          <w:color w:val="15877F" w:themeColor="accent3" w:themeShade="80"/>
          <w:sz w:val="24"/>
          <w:szCs w:val="24"/>
          <w:lang w:val="ca-ES"/>
        </w:rPr>
      </w:pPr>
    </w:p>
    <w:p w14:paraId="4FB443DA" w14:textId="77777777" w:rsidR="00E72732" w:rsidRDefault="00E72732" w:rsidP="00FE255F">
      <w:pPr>
        <w:jc w:val="both"/>
        <w:rPr>
          <w:rFonts w:ascii="Segoe UI Historic" w:hAnsi="Segoe UI Historic" w:cs="Segoe UI Historic"/>
          <w:b/>
          <w:bCs/>
          <w:color w:val="15877F" w:themeColor="accent3" w:themeShade="80"/>
          <w:sz w:val="24"/>
          <w:szCs w:val="24"/>
          <w:lang w:val="ca-ES"/>
        </w:rPr>
      </w:pPr>
    </w:p>
    <w:p w14:paraId="21779646" w14:textId="77777777" w:rsidR="00E72732" w:rsidRDefault="00E72732" w:rsidP="00FE255F">
      <w:pPr>
        <w:jc w:val="both"/>
        <w:rPr>
          <w:rFonts w:ascii="Segoe UI Historic" w:hAnsi="Segoe UI Historic" w:cs="Segoe UI Historic"/>
          <w:b/>
          <w:bCs/>
          <w:color w:val="15877F" w:themeColor="accent3" w:themeShade="80"/>
          <w:sz w:val="24"/>
          <w:szCs w:val="24"/>
          <w:lang w:val="ca-ES"/>
        </w:rPr>
      </w:pPr>
    </w:p>
    <w:p w14:paraId="688E2F2D" w14:textId="77777777" w:rsidR="00E72732" w:rsidRDefault="00E72732" w:rsidP="00FE255F">
      <w:pPr>
        <w:jc w:val="both"/>
        <w:rPr>
          <w:rFonts w:ascii="Segoe UI Historic" w:hAnsi="Segoe UI Historic" w:cs="Segoe UI Historic"/>
          <w:b/>
          <w:bCs/>
          <w:color w:val="15877F" w:themeColor="accent3" w:themeShade="80"/>
          <w:sz w:val="24"/>
          <w:szCs w:val="24"/>
          <w:lang w:val="ca-ES"/>
        </w:rPr>
      </w:pPr>
    </w:p>
    <w:p w14:paraId="4A0E7BDE" w14:textId="77777777" w:rsidR="00E72732" w:rsidRDefault="00E72732" w:rsidP="00FE255F">
      <w:pPr>
        <w:jc w:val="both"/>
        <w:rPr>
          <w:rFonts w:ascii="Segoe UI Historic" w:hAnsi="Segoe UI Historic" w:cs="Segoe UI Historic"/>
          <w:b/>
          <w:bCs/>
          <w:color w:val="15877F" w:themeColor="accent3" w:themeShade="80"/>
          <w:sz w:val="24"/>
          <w:szCs w:val="24"/>
          <w:lang w:val="ca-ES"/>
        </w:rPr>
      </w:pPr>
    </w:p>
    <w:p w14:paraId="406C4C0C" w14:textId="77777777" w:rsidR="00E72732" w:rsidRDefault="00E72732" w:rsidP="00FE255F">
      <w:pPr>
        <w:jc w:val="both"/>
        <w:rPr>
          <w:rFonts w:ascii="Segoe UI Historic" w:hAnsi="Segoe UI Historic" w:cs="Segoe UI Historic"/>
          <w:b/>
          <w:bCs/>
          <w:color w:val="15877F" w:themeColor="accent3" w:themeShade="80"/>
          <w:sz w:val="24"/>
          <w:szCs w:val="24"/>
          <w:lang w:val="ca-ES"/>
        </w:rPr>
      </w:pPr>
    </w:p>
    <w:p w14:paraId="57D39BD2" w14:textId="77777777" w:rsidR="00D24FDE" w:rsidRDefault="00D24FDE" w:rsidP="00FE255F">
      <w:pPr>
        <w:jc w:val="both"/>
        <w:rPr>
          <w:rFonts w:ascii="Segoe UI Historic" w:hAnsi="Segoe UI Historic" w:cs="Segoe UI Historic"/>
          <w:b/>
          <w:bCs/>
          <w:color w:val="15877F" w:themeColor="accent3" w:themeShade="80"/>
          <w:sz w:val="24"/>
          <w:szCs w:val="24"/>
          <w:lang w:val="ca-ES"/>
        </w:rPr>
      </w:pPr>
    </w:p>
    <w:p w14:paraId="7A9F68F7" w14:textId="77777777" w:rsidR="00E72732" w:rsidRDefault="00E72732" w:rsidP="00FE255F">
      <w:pPr>
        <w:jc w:val="both"/>
        <w:rPr>
          <w:ins w:id="11" w:author="Axel Hoksi" w:date="2022-04-27T19:27:00Z"/>
          <w:rFonts w:ascii="Segoe UI Historic" w:hAnsi="Segoe UI Historic" w:cs="Segoe UI Historic"/>
          <w:b/>
          <w:bCs/>
          <w:color w:val="15877F" w:themeColor="accent3" w:themeShade="80"/>
          <w:sz w:val="24"/>
          <w:szCs w:val="24"/>
          <w:lang w:val="ca-ES"/>
        </w:rPr>
      </w:pPr>
    </w:p>
    <w:p w14:paraId="0808D1B7" w14:textId="77777777" w:rsidR="00C92CAB" w:rsidRDefault="00C92CAB" w:rsidP="00FE255F">
      <w:pPr>
        <w:jc w:val="both"/>
        <w:rPr>
          <w:ins w:id="12" w:author="Axel Hoksi" w:date="2022-04-27T19:27:00Z"/>
          <w:rFonts w:ascii="Segoe UI Historic" w:hAnsi="Segoe UI Historic" w:cs="Segoe UI Historic"/>
          <w:b/>
          <w:bCs/>
          <w:color w:val="15877F" w:themeColor="accent3" w:themeShade="80"/>
          <w:sz w:val="24"/>
          <w:szCs w:val="24"/>
          <w:lang w:val="ca-ES"/>
        </w:rPr>
      </w:pPr>
    </w:p>
    <w:p w14:paraId="30526540" w14:textId="77777777" w:rsidR="00C92CAB" w:rsidRDefault="00C92CAB" w:rsidP="00FE255F">
      <w:pPr>
        <w:jc w:val="both"/>
        <w:rPr>
          <w:ins w:id="13" w:author="Axel Hoksi" w:date="2022-04-27T19:28:00Z"/>
          <w:rFonts w:ascii="Segoe UI Historic" w:hAnsi="Segoe UI Historic" w:cs="Segoe UI Historic"/>
          <w:b/>
          <w:bCs/>
          <w:color w:val="15877F" w:themeColor="accent3" w:themeShade="80"/>
          <w:sz w:val="24"/>
          <w:szCs w:val="24"/>
          <w:lang w:val="ca-ES"/>
        </w:rPr>
      </w:pPr>
    </w:p>
    <w:p w14:paraId="669605A8" w14:textId="77777777" w:rsidR="00C92CAB" w:rsidRDefault="00C92CAB" w:rsidP="00FE255F">
      <w:pPr>
        <w:jc w:val="both"/>
        <w:rPr>
          <w:rFonts w:ascii="Segoe UI Historic" w:hAnsi="Segoe UI Historic" w:cs="Segoe UI Historic"/>
          <w:b/>
          <w:bCs/>
          <w:color w:val="15877F" w:themeColor="accent3" w:themeShade="80"/>
          <w:sz w:val="24"/>
          <w:szCs w:val="24"/>
          <w:lang w:val="ca-ES"/>
        </w:rPr>
      </w:pPr>
    </w:p>
    <w:p w14:paraId="0D300450" w14:textId="77777777" w:rsidR="00036A99" w:rsidRPr="000B2A5C" w:rsidRDefault="00036A99" w:rsidP="00FE255F">
      <w:pPr>
        <w:jc w:val="both"/>
        <w:rPr>
          <w:rFonts w:ascii="Segoe UI Historic" w:hAnsi="Segoe UI Historic" w:cs="Segoe UI Historic"/>
          <w:b/>
          <w:bCs/>
          <w:color w:val="15877F" w:themeColor="accent3" w:themeShade="80"/>
          <w:sz w:val="24"/>
          <w:szCs w:val="24"/>
          <w:lang w:val="ca-ES"/>
        </w:rPr>
      </w:pPr>
    </w:p>
    <w:p w14:paraId="45EBE496" w14:textId="3E43B00C" w:rsidR="00C01AB4" w:rsidRDefault="00DB46A4" w:rsidP="00FE255F">
      <w:pPr>
        <w:jc w:val="both"/>
        <w:rPr>
          <w:rFonts w:ascii="Segoe UI Historic" w:hAnsi="Segoe UI Historic" w:cs="Segoe UI Historic"/>
          <w:b/>
          <w:bCs/>
          <w:color w:val="15877F" w:themeColor="accent3" w:themeShade="80"/>
          <w:sz w:val="24"/>
          <w:szCs w:val="24"/>
          <w:lang w:val="ca-ES"/>
        </w:rPr>
      </w:pPr>
      <w:r w:rsidRPr="000B2A5C">
        <w:rPr>
          <w:rFonts w:ascii="Segoe UI Historic" w:hAnsi="Segoe UI Historic" w:cs="Segoe UI Historic"/>
          <w:b/>
          <w:bCs/>
          <w:color w:val="15877F" w:themeColor="accent3" w:themeShade="80"/>
          <w:sz w:val="24"/>
          <w:szCs w:val="24"/>
          <w:lang w:val="ca-ES"/>
        </w:rPr>
        <w:t>CARACTERISTIQUES FÍSIQUES DE LA MEVA LLAR DE CRIANÇA</w:t>
      </w:r>
    </w:p>
    <w:p w14:paraId="59505E27" w14:textId="77777777" w:rsidR="00E72732" w:rsidRPr="000B2A5C" w:rsidRDefault="00E72732" w:rsidP="00FE255F">
      <w:pPr>
        <w:jc w:val="both"/>
        <w:rPr>
          <w:rFonts w:ascii="Segoe UI Historic" w:hAnsi="Segoe UI Historic" w:cs="Segoe UI Historic"/>
          <w:b/>
          <w:color w:val="15877F" w:themeColor="accent3" w:themeShade="80"/>
          <w:sz w:val="24"/>
          <w:szCs w:val="24"/>
          <w:lang w:val="ca-ES"/>
        </w:rPr>
      </w:pPr>
    </w:p>
    <w:p w14:paraId="746C1344" w14:textId="3E0B33FC" w:rsidR="00753683" w:rsidRPr="003F6B96" w:rsidRDefault="00753683"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La meva </w:t>
      </w:r>
      <w:r w:rsidR="00A905EC">
        <w:rPr>
          <w:rFonts w:ascii="Segoe UI Historic" w:hAnsi="Segoe UI Historic" w:cs="Segoe UI Historic"/>
          <w:sz w:val="24"/>
          <w:szCs w:val="24"/>
          <w:lang w:val="ca-ES"/>
        </w:rPr>
        <w:t>llar</w:t>
      </w:r>
      <w:r w:rsidRPr="003F6B96">
        <w:rPr>
          <w:rFonts w:ascii="Segoe UI Historic" w:hAnsi="Segoe UI Historic" w:cs="Segoe UI Historic"/>
          <w:sz w:val="24"/>
          <w:szCs w:val="24"/>
          <w:lang w:val="ca-ES"/>
        </w:rPr>
        <w:t xml:space="preserve"> s’ha condicionat</w:t>
      </w:r>
      <w:r w:rsidR="009416C2">
        <w:rPr>
          <w:rFonts w:ascii="Segoe UI Historic" w:hAnsi="Segoe UI Historic" w:cs="Segoe UI Historic"/>
          <w:sz w:val="24"/>
          <w:szCs w:val="24"/>
          <w:lang w:val="ca-ES"/>
        </w:rPr>
        <w:t xml:space="preserve"> </w:t>
      </w:r>
      <w:r w:rsidRPr="003F6B96">
        <w:rPr>
          <w:rFonts w:ascii="Segoe UI Historic" w:hAnsi="Segoe UI Historic" w:cs="Segoe UI Historic"/>
          <w:sz w:val="24"/>
          <w:szCs w:val="24"/>
          <w:lang w:val="ca-ES"/>
        </w:rPr>
        <w:t xml:space="preserve">adequant uns espais preparats amb material específic per a cada </w:t>
      </w:r>
      <w:r w:rsidR="009416C2">
        <w:rPr>
          <w:rFonts w:ascii="Segoe UI Historic" w:hAnsi="Segoe UI Historic" w:cs="Segoe UI Historic"/>
          <w:sz w:val="24"/>
          <w:szCs w:val="24"/>
          <w:lang w:val="ca-ES"/>
        </w:rPr>
        <w:t>etapa evolutiva del nen o nena</w:t>
      </w:r>
      <w:r w:rsidRPr="003F6B96">
        <w:rPr>
          <w:rFonts w:ascii="Segoe UI Historic" w:hAnsi="Segoe UI Historic" w:cs="Segoe UI Historic"/>
          <w:sz w:val="24"/>
          <w:szCs w:val="24"/>
          <w:lang w:val="ca-ES"/>
        </w:rPr>
        <w:t xml:space="preserve">. </w:t>
      </w:r>
    </w:p>
    <w:p w14:paraId="1E99679E" w14:textId="6D5D4C7E" w:rsidR="00CB743E" w:rsidRDefault="00753683"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La manera en la que estan distribuïts aquests espais és: </w:t>
      </w:r>
    </w:p>
    <w:p w14:paraId="0273F0D7" w14:textId="77777777" w:rsidR="00245C86" w:rsidRPr="00927AE5" w:rsidRDefault="00245C86" w:rsidP="00FE255F">
      <w:pPr>
        <w:jc w:val="both"/>
        <w:rPr>
          <w:rFonts w:ascii="Segoe UI Historic" w:hAnsi="Segoe UI Historic" w:cs="Segoe UI Historic"/>
          <w:sz w:val="24"/>
          <w:szCs w:val="24"/>
          <w:lang w:val="ca-ES"/>
        </w:rPr>
      </w:pPr>
    </w:p>
    <w:p w14:paraId="4A9E58F2" w14:textId="6646A804" w:rsidR="00753683" w:rsidRPr="003F6B96" w:rsidRDefault="005A1609" w:rsidP="00FE255F">
      <w:pPr>
        <w:jc w:val="both"/>
        <w:rPr>
          <w:rFonts w:ascii="Segoe UI Historic" w:hAnsi="Segoe UI Historic" w:cs="Segoe UI Historic"/>
          <w:b/>
          <w:sz w:val="24"/>
          <w:szCs w:val="24"/>
          <w:lang w:val="ca-ES"/>
        </w:rPr>
      </w:pPr>
      <w:r w:rsidRPr="003F6B96">
        <w:rPr>
          <w:rFonts w:ascii="Segoe UI Historic" w:hAnsi="Segoe UI Historic" w:cs="Segoe UI Historic"/>
          <w:b/>
          <w:bCs/>
          <w:sz w:val="24"/>
          <w:szCs w:val="24"/>
          <w:lang w:val="ca-ES"/>
        </w:rPr>
        <w:t xml:space="preserve">SALÓ MENJADOR </w:t>
      </w:r>
    </w:p>
    <w:p w14:paraId="37C7087E" w14:textId="77777777" w:rsidR="00753683" w:rsidRPr="003F6B96" w:rsidRDefault="00753683"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El saló menjador és un espai polivalent què consta de:</w:t>
      </w:r>
    </w:p>
    <w:p w14:paraId="41B36E32" w14:textId="363495A9" w:rsidR="00AB76A4" w:rsidRPr="0083517D" w:rsidRDefault="00AB76A4" w:rsidP="00FE255F">
      <w:pPr>
        <w:jc w:val="both"/>
        <w:rPr>
          <w:rFonts w:ascii="Segoe UI Historic" w:hAnsi="Segoe UI Historic" w:cs="Segoe UI Historic"/>
          <w:b/>
          <w:bCs/>
          <w:sz w:val="24"/>
          <w:szCs w:val="24"/>
          <w:lang w:val="ca-ES"/>
        </w:rPr>
      </w:pPr>
      <w:r w:rsidRPr="0083517D">
        <w:rPr>
          <w:rFonts w:ascii="Segoe UI Historic" w:hAnsi="Segoe UI Historic" w:cs="Segoe UI Historic"/>
          <w:b/>
          <w:bCs/>
          <w:sz w:val="24"/>
          <w:szCs w:val="24"/>
          <w:lang w:val="ca-ES"/>
        </w:rPr>
        <w:t xml:space="preserve">Zona de </w:t>
      </w:r>
      <w:r w:rsidR="00C20DF0" w:rsidRPr="0083517D">
        <w:rPr>
          <w:rFonts w:ascii="Segoe UI Historic" w:hAnsi="Segoe UI Historic" w:cs="Segoe UI Historic"/>
          <w:b/>
          <w:bCs/>
          <w:sz w:val="24"/>
          <w:szCs w:val="24"/>
          <w:lang w:val="ca-ES"/>
        </w:rPr>
        <w:t xml:space="preserve">Joc i </w:t>
      </w:r>
      <w:r w:rsidR="004979C3" w:rsidRPr="0083517D">
        <w:rPr>
          <w:rFonts w:ascii="Segoe UI Historic" w:hAnsi="Segoe UI Historic" w:cs="Segoe UI Historic"/>
          <w:b/>
          <w:bCs/>
          <w:sz w:val="24"/>
          <w:szCs w:val="24"/>
          <w:lang w:val="ca-ES"/>
        </w:rPr>
        <w:t>Psicomotricitat</w:t>
      </w:r>
      <w:r w:rsidR="00C20DF0" w:rsidRPr="0083517D">
        <w:rPr>
          <w:rFonts w:ascii="Segoe UI Historic" w:hAnsi="Segoe UI Historic" w:cs="Segoe UI Historic"/>
          <w:b/>
          <w:bCs/>
          <w:sz w:val="24"/>
          <w:szCs w:val="24"/>
          <w:lang w:val="ca-ES"/>
        </w:rPr>
        <w:t>:</w:t>
      </w:r>
    </w:p>
    <w:p w14:paraId="63DFD156" w14:textId="2EF1E536" w:rsidR="00D82684" w:rsidRDefault="007B5394" w:rsidP="00D82684">
      <w:pPr>
        <w:pStyle w:val="Prrafodelista"/>
        <w:numPr>
          <w:ilvl w:val="0"/>
          <w:numId w:val="37"/>
        </w:numPr>
        <w:jc w:val="both"/>
        <w:rPr>
          <w:rFonts w:ascii="Segoe UI Historic" w:hAnsi="Segoe UI Historic" w:cs="Segoe UI Historic"/>
          <w:sz w:val="24"/>
          <w:szCs w:val="24"/>
          <w:lang w:val="ca-ES"/>
        </w:rPr>
      </w:pPr>
      <w:r w:rsidRPr="00D82684">
        <w:rPr>
          <w:rFonts w:ascii="Segoe UI Historic" w:hAnsi="Segoe UI Historic" w:cs="Segoe UI Historic"/>
          <w:sz w:val="24"/>
          <w:szCs w:val="24"/>
          <w:lang w:val="ca-ES"/>
        </w:rPr>
        <w:t xml:space="preserve">Prestatgeria </w:t>
      </w:r>
      <w:r w:rsidR="00FC53E9">
        <w:rPr>
          <w:rFonts w:ascii="Segoe UI Historic" w:hAnsi="Segoe UI Historic" w:cs="Segoe UI Historic"/>
          <w:sz w:val="24"/>
          <w:szCs w:val="24"/>
          <w:lang w:val="ca-ES"/>
        </w:rPr>
        <w:t xml:space="preserve">horitzontal </w:t>
      </w:r>
      <w:r w:rsidR="00962CAA" w:rsidRPr="00D82684">
        <w:rPr>
          <w:rFonts w:ascii="Segoe UI Historic" w:hAnsi="Segoe UI Historic" w:cs="Segoe UI Historic"/>
          <w:sz w:val="24"/>
          <w:szCs w:val="24"/>
          <w:lang w:val="ca-ES"/>
        </w:rPr>
        <w:t xml:space="preserve">a l’alçada dels nens </w:t>
      </w:r>
      <w:r w:rsidR="00D82684" w:rsidRPr="003F6B96">
        <w:rPr>
          <w:rFonts w:ascii="Segoe UI Historic" w:hAnsi="Segoe UI Historic" w:cs="Segoe UI Historic"/>
          <w:sz w:val="24"/>
          <w:szCs w:val="24"/>
          <w:lang w:val="ca-ES"/>
        </w:rPr>
        <w:t xml:space="preserve">amb calaixos perquè ells mateixos puguin agafar </w:t>
      </w:r>
      <w:r w:rsidR="00F04B13">
        <w:rPr>
          <w:rFonts w:ascii="Segoe UI Historic" w:hAnsi="Segoe UI Historic" w:cs="Segoe UI Historic"/>
          <w:sz w:val="24"/>
          <w:szCs w:val="24"/>
          <w:lang w:val="ca-ES"/>
        </w:rPr>
        <w:t>un</w:t>
      </w:r>
      <w:r w:rsidR="00D82684" w:rsidRPr="003F6B96">
        <w:rPr>
          <w:rFonts w:ascii="Segoe UI Historic" w:hAnsi="Segoe UI Historic" w:cs="Segoe UI Historic"/>
          <w:sz w:val="24"/>
          <w:szCs w:val="24"/>
          <w:lang w:val="ca-ES"/>
        </w:rPr>
        <w:t xml:space="preserve"> </w:t>
      </w:r>
      <w:r w:rsidR="00D827BC">
        <w:rPr>
          <w:rFonts w:ascii="Segoe UI Historic" w:hAnsi="Segoe UI Historic" w:cs="Segoe UI Historic"/>
          <w:sz w:val="24"/>
          <w:szCs w:val="24"/>
          <w:lang w:val="ca-ES"/>
        </w:rPr>
        <w:t xml:space="preserve">material més o menys </w:t>
      </w:r>
      <w:r w:rsidR="00691A95">
        <w:rPr>
          <w:rFonts w:ascii="Segoe UI Historic" w:hAnsi="Segoe UI Historic" w:cs="Segoe UI Historic"/>
          <w:sz w:val="24"/>
          <w:szCs w:val="24"/>
          <w:lang w:val="ca-ES"/>
        </w:rPr>
        <w:t>estructurat (</w:t>
      </w:r>
      <w:r w:rsidR="005E300C">
        <w:rPr>
          <w:rFonts w:ascii="Segoe UI Historic" w:hAnsi="Segoe UI Historic" w:cs="Segoe UI Historic"/>
          <w:sz w:val="24"/>
          <w:szCs w:val="24"/>
          <w:lang w:val="ca-ES"/>
        </w:rPr>
        <w:t>trencaclosques</w:t>
      </w:r>
      <w:r w:rsidR="00691A95">
        <w:rPr>
          <w:rFonts w:ascii="Segoe UI Historic" w:hAnsi="Segoe UI Historic" w:cs="Segoe UI Historic"/>
          <w:sz w:val="24"/>
          <w:szCs w:val="24"/>
          <w:lang w:val="ca-ES"/>
        </w:rPr>
        <w:t xml:space="preserve">, blocs </w:t>
      </w:r>
      <w:r w:rsidR="00882167">
        <w:rPr>
          <w:rFonts w:ascii="Segoe UI Historic" w:hAnsi="Segoe UI Historic" w:cs="Segoe UI Historic"/>
          <w:sz w:val="24"/>
          <w:szCs w:val="24"/>
          <w:lang w:val="ca-ES"/>
        </w:rPr>
        <w:t>lògics, llibres</w:t>
      </w:r>
      <w:r w:rsidR="006103D4">
        <w:rPr>
          <w:rFonts w:ascii="Segoe UI Historic" w:hAnsi="Segoe UI Historic" w:cs="Segoe UI Historic"/>
          <w:sz w:val="24"/>
          <w:szCs w:val="24"/>
          <w:lang w:val="ca-ES"/>
        </w:rPr>
        <w:t xml:space="preserve">, </w:t>
      </w:r>
      <w:proofErr w:type="spellStart"/>
      <w:r w:rsidR="006103D4">
        <w:rPr>
          <w:rFonts w:ascii="Segoe UI Historic" w:hAnsi="Segoe UI Historic" w:cs="Segoe UI Historic"/>
          <w:sz w:val="24"/>
          <w:szCs w:val="24"/>
          <w:lang w:val="ca-ES"/>
        </w:rPr>
        <w:t>etc</w:t>
      </w:r>
      <w:proofErr w:type="spellEnd"/>
      <w:r w:rsidR="006103D4">
        <w:rPr>
          <w:rFonts w:ascii="Segoe UI Historic" w:hAnsi="Segoe UI Historic" w:cs="Segoe UI Historic"/>
          <w:sz w:val="24"/>
          <w:szCs w:val="24"/>
          <w:lang w:val="ca-ES"/>
        </w:rPr>
        <w:t xml:space="preserve">). </w:t>
      </w:r>
      <w:r w:rsidR="00FC53E9">
        <w:rPr>
          <w:rFonts w:ascii="Segoe UI Historic" w:hAnsi="Segoe UI Historic" w:cs="Segoe UI Historic"/>
          <w:sz w:val="24"/>
          <w:szCs w:val="24"/>
          <w:lang w:val="ca-ES"/>
        </w:rPr>
        <w:t>Altr</w:t>
      </w:r>
      <w:r w:rsidR="00887702">
        <w:rPr>
          <w:rFonts w:ascii="Segoe UI Historic" w:hAnsi="Segoe UI Historic" w:cs="Segoe UI Historic"/>
          <w:sz w:val="24"/>
          <w:szCs w:val="24"/>
          <w:lang w:val="ca-ES"/>
        </w:rPr>
        <w:t>e</w:t>
      </w:r>
      <w:r w:rsidR="00FC53E9">
        <w:rPr>
          <w:rFonts w:ascii="Segoe UI Historic" w:hAnsi="Segoe UI Historic" w:cs="Segoe UI Historic"/>
          <w:sz w:val="24"/>
          <w:szCs w:val="24"/>
          <w:lang w:val="ca-ES"/>
        </w:rPr>
        <w:t xml:space="preserve"> prestatgeria vertical per </w:t>
      </w:r>
      <w:r w:rsidR="00282DF7">
        <w:rPr>
          <w:rFonts w:ascii="Segoe UI Historic" w:hAnsi="Segoe UI Historic" w:cs="Segoe UI Historic"/>
          <w:sz w:val="24"/>
          <w:szCs w:val="24"/>
          <w:lang w:val="ca-ES"/>
        </w:rPr>
        <w:t>posar</w:t>
      </w:r>
      <w:r w:rsidR="00C40292">
        <w:rPr>
          <w:rFonts w:ascii="Segoe UI Historic" w:hAnsi="Segoe UI Historic" w:cs="Segoe UI Historic"/>
          <w:sz w:val="24"/>
          <w:szCs w:val="24"/>
          <w:lang w:val="ca-ES"/>
        </w:rPr>
        <w:t xml:space="preserve"> el</w:t>
      </w:r>
      <w:r w:rsidR="00282DF7">
        <w:rPr>
          <w:rFonts w:ascii="Segoe UI Historic" w:hAnsi="Segoe UI Historic" w:cs="Segoe UI Historic"/>
          <w:sz w:val="24"/>
          <w:szCs w:val="24"/>
          <w:lang w:val="ca-ES"/>
        </w:rPr>
        <w:t xml:space="preserve"> material </w:t>
      </w:r>
      <w:r w:rsidR="0083517D">
        <w:rPr>
          <w:rFonts w:ascii="Segoe UI Historic" w:hAnsi="Segoe UI Historic" w:cs="Segoe UI Historic"/>
          <w:sz w:val="24"/>
          <w:szCs w:val="24"/>
          <w:lang w:val="ca-ES"/>
        </w:rPr>
        <w:t>inaccessible</w:t>
      </w:r>
      <w:r w:rsidR="00282DF7">
        <w:rPr>
          <w:rFonts w:ascii="Segoe UI Historic" w:hAnsi="Segoe UI Historic" w:cs="Segoe UI Historic"/>
          <w:sz w:val="24"/>
          <w:szCs w:val="24"/>
          <w:lang w:val="ca-ES"/>
        </w:rPr>
        <w:t xml:space="preserve"> per ells. </w:t>
      </w:r>
    </w:p>
    <w:p w14:paraId="128F283D" w14:textId="0BFC86EC" w:rsidR="007B5394" w:rsidRPr="00592CEE" w:rsidRDefault="00282DF7" w:rsidP="0098248A">
      <w:pPr>
        <w:pStyle w:val="Prrafodelista"/>
        <w:numPr>
          <w:ilvl w:val="0"/>
          <w:numId w:val="36"/>
        </w:numPr>
        <w:jc w:val="both"/>
        <w:rPr>
          <w:rFonts w:ascii="Segoe UI Historic" w:hAnsi="Segoe UI Historic" w:cs="Segoe UI Historic"/>
          <w:sz w:val="24"/>
          <w:szCs w:val="24"/>
          <w:lang w:val="ca-ES"/>
        </w:rPr>
      </w:pPr>
      <w:r w:rsidRPr="00592CEE">
        <w:rPr>
          <w:rFonts w:ascii="Segoe UI Historic" w:hAnsi="Segoe UI Historic" w:cs="Segoe UI Historic"/>
          <w:sz w:val="24"/>
          <w:szCs w:val="24"/>
          <w:lang w:val="ca-ES"/>
        </w:rPr>
        <w:t xml:space="preserve">Raconet per </w:t>
      </w:r>
      <w:r w:rsidR="005D3FE4" w:rsidRPr="00592CEE">
        <w:rPr>
          <w:rFonts w:ascii="Segoe UI Historic" w:hAnsi="Segoe UI Historic" w:cs="Segoe UI Historic"/>
          <w:sz w:val="24"/>
          <w:szCs w:val="24"/>
          <w:lang w:val="ca-ES"/>
        </w:rPr>
        <w:t xml:space="preserve">tenir estructures </w:t>
      </w:r>
      <w:proofErr w:type="spellStart"/>
      <w:r w:rsidR="005D3FE4" w:rsidRPr="00592CEE">
        <w:rPr>
          <w:rFonts w:ascii="Segoe UI Historic" w:hAnsi="Segoe UI Historic" w:cs="Segoe UI Historic"/>
          <w:sz w:val="24"/>
          <w:szCs w:val="24"/>
          <w:lang w:val="ca-ES"/>
        </w:rPr>
        <w:t>P</w:t>
      </w:r>
      <w:r w:rsidR="007B5394" w:rsidRPr="00592CEE">
        <w:rPr>
          <w:rFonts w:ascii="Segoe UI Historic" w:hAnsi="Segoe UI Historic" w:cs="Segoe UI Historic"/>
          <w:sz w:val="24"/>
          <w:szCs w:val="24"/>
          <w:lang w:val="ca-ES"/>
        </w:rPr>
        <w:t>ikler</w:t>
      </w:r>
      <w:proofErr w:type="spellEnd"/>
      <w:r w:rsidR="00B166DA" w:rsidRPr="00592CEE">
        <w:rPr>
          <w:rFonts w:ascii="Segoe UI Historic" w:hAnsi="Segoe UI Historic" w:cs="Segoe UI Historic"/>
          <w:sz w:val="24"/>
          <w:szCs w:val="24"/>
          <w:lang w:val="ca-ES"/>
        </w:rPr>
        <w:t xml:space="preserve"> adequadament apilades perquè no suposin un obstacle i un perill pels nens</w:t>
      </w:r>
      <w:r w:rsidR="00592CEE" w:rsidRPr="00592CEE">
        <w:rPr>
          <w:rFonts w:ascii="Segoe UI Historic" w:hAnsi="Segoe UI Historic" w:cs="Segoe UI Historic"/>
          <w:sz w:val="24"/>
          <w:szCs w:val="24"/>
          <w:lang w:val="ca-ES"/>
        </w:rPr>
        <w:t xml:space="preserve">, així com </w:t>
      </w:r>
      <w:r w:rsidR="007B5394" w:rsidRPr="00592CEE">
        <w:rPr>
          <w:rFonts w:ascii="Segoe UI Historic" w:hAnsi="Segoe UI Historic" w:cs="Segoe UI Historic"/>
          <w:sz w:val="24"/>
          <w:szCs w:val="24"/>
          <w:lang w:val="ca-ES"/>
        </w:rPr>
        <w:t xml:space="preserve">matalassos inflables per fer les activitats </w:t>
      </w:r>
      <w:r w:rsidR="00B41A1F">
        <w:rPr>
          <w:rFonts w:ascii="Segoe UI Historic" w:hAnsi="Segoe UI Historic" w:cs="Segoe UI Historic"/>
          <w:sz w:val="24"/>
          <w:szCs w:val="24"/>
          <w:lang w:val="ca-ES"/>
        </w:rPr>
        <w:t xml:space="preserve">de </w:t>
      </w:r>
      <w:r w:rsidR="007B5394" w:rsidRPr="00592CEE">
        <w:rPr>
          <w:rFonts w:ascii="Segoe UI Historic" w:hAnsi="Segoe UI Historic" w:cs="Segoe UI Historic"/>
          <w:sz w:val="24"/>
          <w:szCs w:val="24"/>
          <w:lang w:val="ca-ES"/>
        </w:rPr>
        <w:t>psicomotri</w:t>
      </w:r>
      <w:r w:rsidR="00B41A1F">
        <w:rPr>
          <w:rFonts w:ascii="Segoe UI Historic" w:hAnsi="Segoe UI Historic" w:cs="Segoe UI Historic"/>
          <w:sz w:val="24"/>
          <w:szCs w:val="24"/>
          <w:lang w:val="ca-ES"/>
        </w:rPr>
        <w:t xml:space="preserve">citat o el que </w:t>
      </w:r>
      <w:r w:rsidR="000A3D78">
        <w:rPr>
          <w:rFonts w:ascii="Segoe UI Historic" w:hAnsi="Segoe UI Historic" w:cs="Segoe UI Historic"/>
          <w:sz w:val="24"/>
          <w:szCs w:val="24"/>
          <w:lang w:val="ca-ES"/>
        </w:rPr>
        <w:t>vulguin</w:t>
      </w:r>
      <w:r w:rsidR="00B41A1F">
        <w:rPr>
          <w:rFonts w:ascii="Segoe UI Historic" w:hAnsi="Segoe UI Historic" w:cs="Segoe UI Historic"/>
          <w:sz w:val="24"/>
          <w:szCs w:val="24"/>
          <w:lang w:val="ca-ES"/>
        </w:rPr>
        <w:t xml:space="preserve"> fer lliurement.</w:t>
      </w:r>
      <w:r w:rsidR="007B5394" w:rsidRPr="00592CEE">
        <w:rPr>
          <w:rFonts w:ascii="Segoe UI Historic" w:hAnsi="Segoe UI Historic" w:cs="Segoe UI Historic"/>
          <w:sz w:val="24"/>
          <w:szCs w:val="24"/>
          <w:lang w:val="ca-ES"/>
        </w:rPr>
        <w:t xml:space="preserve"> </w:t>
      </w:r>
    </w:p>
    <w:p w14:paraId="1907724C" w14:textId="6951E3A3" w:rsidR="007B5394" w:rsidRPr="004B7DA2" w:rsidRDefault="004B7DA2" w:rsidP="007B5394">
      <w:pPr>
        <w:jc w:val="both"/>
        <w:rPr>
          <w:rFonts w:ascii="Segoe UI Historic" w:hAnsi="Segoe UI Historic" w:cs="Segoe UI Historic"/>
          <w:b/>
          <w:bCs/>
          <w:sz w:val="24"/>
          <w:szCs w:val="24"/>
          <w:lang w:val="ca-ES"/>
        </w:rPr>
      </w:pPr>
      <w:r w:rsidRPr="004B7DA2">
        <w:rPr>
          <w:rFonts w:ascii="Segoe UI Historic" w:hAnsi="Segoe UI Historic" w:cs="Segoe UI Historic"/>
          <w:b/>
          <w:bCs/>
          <w:sz w:val="24"/>
          <w:szCs w:val="24"/>
          <w:lang w:val="ca-ES"/>
        </w:rPr>
        <w:t>Zona d’àpats:</w:t>
      </w:r>
    </w:p>
    <w:p w14:paraId="362F176F" w14:textId="07605DE7" w:rsidR="00F86547" w:rsidRPr="00B90665" w:rsidRDefault="007B5394" w:rsidP="004B7DA2">
      <w:pPr>
        <w:pStyle w:val="Prrafodelista"/>
        <w:numPr>
          <w:ilvl w:val="0"/>
          <w:numId w:val="37"/>
        </w:num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Tauleta per esmorzar i dinar. Aquesta mateixa taula quan no s’estan fent els àpats, </w:t>
      </w:r>
      <w:r w:rsidR="00104032">
        <w:rPr>
          <w:rFonts w:ascii="Segoe UI Historic" w:hAnsi="Segoe UI Historic" w:cs="Segoe UI Historic"/>
          <w:sz w:val="24"/>
          <w:szCs w:val="24"/>
          <w:lang w:val="ca-ES"/>
        </w:rPr>
        <w:t xml:space="preserve">l’utilitzem per </w:t>
      </w:r>
      <w:r w:rsidRPr="003F6B96">
        <w:rPr>
          <w:rFonts w:ascii="Segoe UI Historic" w:hAnsi="Segoe UI Historic" w:cs="Segoe UI Historic"/>
          <w:sz w:val="24"/>
          <w:szCs w:val="24"/>
          <w:lang w:val="ca-ES"/>
        </w:rPr>
        <w:t>dibuixar</w:t>
      </w:r>
      <w:r w:rsidR="006202D4">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 pintar</w:t>
      </w:r>
      <w:r w:rsidR="006202D4">
        <w:rPr>
          <w:rFonts w:ascii="Segoe UI Historic" w:hAnsi="Segoe UI Historic" w:cs="Segoe UI Historic"/>
          <w:sz w:val="24"/>
          <w:szCs w:val="24"/>
          <w:lang w:val="ca-ES"/>
        </w:rPr>
        <w:t>, etc.</w:t>
      </w:r>
      <w:r w:rsidRPr="003F6B96">
        <w:rPr>
          <w:rFonts w:ascii="Segoe UI Historic" w:hAnsi="Segoe UI Historic" w:cs="Segoe UI Historic"/>
          <w:sz w:val="24"/>
          <w:szCs w:val="24"/>
          <w:lang w:val="ca-ES"/>
        </w:rPr>
        <w:t xml:space="preserve"> </w:t>
      </w:r>
    </w:p>
    <w:p w14:paraId="045641A1" w14:textId="47A2DAE9" w:rsidR="004B7DA2" w:rsidRPr="00D41CC5" w:rsidRDefault="004B7DA2" w:rsidP="004B7DA2">
      <w:pPr>
        <w:jc w:val="both"/>
        <w:rPr>
          <w:rFonts w:ascii="Segoe UI Historic" w:hAnsi="Segoe UI Historic" w:cs="Segoe UI Historic"/>
          <w:b/>
          <w:bCs/>
          <w:sz w:val="24"/>
          <w:szCs w:val="24"/>
          <w:lang w:val="ca-ES"/>
        </w:rPr>
      </w:pPr>
      <w:r w:rsidRPr="00D41CC5">
        <w:rPr>
          <w:rFonts w:ascii="Segoe UI Historic" w:hAnsi="Segoe UI Historic" w:cs="Segoe UI Historic"/>
          <w:b/>
          <w:bCs/>
          <w:sz w:val="24"/>
          <w:szCs w:val="24"/>
          <w:lang w:val="ca-ES"/>
        </w:rPr>
        <w:t xml:space="preserve">Zona de </w:t>
      </w:r>
      <w:r w:rsidR="00D41CC5" w:rsidRPr="00D41CC5">
        <w:rPr>
          <w:rFonts w:ascii="Segoe UI Historic" w:hAnsi="Segoe UI Historic" w:cs="Segoe UI Historic"/>
          <w:b/>
          <w:bCs/>
          <w:sz w:val="24"/>
          <w:szCs w:val="24"/>
          <w:lang w:val="ca-ES"/>
        </w:rPr>
        <w:t>música:</w:t>
      </w:r>
    </w:p>
    <w:p w14:paraId="072572A8" w14:textId="78296C35" w:rsidR="007B5394" w:rsidRDefault="00D41CC5" w:rsidP="007B5394">
      <w:pPr>
        <w:pStyle w:val="Prrafodelista"/>
        <w:numPr>
          <w:ilvl w:val="0"/>
          <w:numId w:val="37"/>
        </w:numPr>
        <w:jc w:val="both"/>
        <w:rPr>
          <w:rFonts w:ascii="Segoe UI Historic" w:hAnsi="Segoe UI Historic" w:cs="Segoe UI Historic"/>
          <w:sz w:val="24"/>
          <w:szCs w:val="24"/>
          <w:lang w:val="ca-ES"/>
        </w:rPr>
      </w:pPr>
      <w:r>
        <w:rPr>
          <w:rFonts w:ascii="Segoe UI Historic" w:hAnsi="Segoe UI Historic" w:cs="Segoe UI Historic"/>
          <w:sz w:val="24"/>
          <w:szCs w:val="24"/>
          <w:lang w:val="ca-ES"/>
        </w:rPr>
        <w:t xml:space="preserve">En la zona de música </w:t>
      </w:r>
      <w:r w:rsidR="007F2094">
        <w:rPr>
          <w:rFonts w:ascii="Segoe UI Historic" w:hAnsi="Segoe UI Historic" w:cs="Segoe UI Historic"/>
          <w:sz w:val="24"/>
          <w:szCs w:val="24"/>
          <w:lang w:val="ca-ES"/>
        </w:rPr>
        <w:t>tenim el piano i una catifa al costat perquè puguin seure els nens</w:t>
      </w:r>
      <w:r w:rsidR="004B4E8F">
        <w:rPr>
          <w:rFonts w:ascii="Segoe UI Historic" w:hAnsi="Segoe UI Historic" w:cs="Segoe UI Historic"/>
          <w:sz w:val="24"/>
          <w:szCs w:val="24"/>
          <w:lang w:val="ca-ES"/>
        </w:rPr>
        <w:t xml:space="preserve">. Aquí és on fem les activitats musicals </w:t>
      </w:r>
      <w:r w:rsidR="00B65AA5">
        <w:rPr>
          <w:rFonts w:ascii="Segoe UI Historic" w:hAnsi="Segoe UI Historic" w:cs="Segoe UI Historic"/>
          <w:sz w:val="24"/>
          <w:szCs w:val="24"/>
          <w:lang w:val="ca-ES"/>
        </w:rPr>
        <w:t xml:space="preserve">amb diferents instruments què acompanyarem amb el piano. </w:t>
      </w:r>
    </w:p>
    <w:p w14:paraId="7A5A9E00" w14:textId="44047C2B" w:rsidR="00447FE5" w:rsidRPr="006B2424" w:rsidRDefault="00A0025D" w:rsidP="00A0025D">
      <w:pPr>
        <w:jc w:val="both"/>
        <w:rPr>
          <w:rFonts w:ascii="Segoe UI Historic" w:hAnsi="Segoe UI Historic" w:cs="Segoe UI Historic"/>
          <w:b/>
          <w:bCs/>
          <w:sz w:val="24"/>
          <w:szCs w:val="24"/>
          <w:lang w:val="ca-ES"/>
        </w:rPr>
      </w:pPr>
      <w:r w:rsidRPr="006B2424">
        <w:rPr>
          <w:rFonts w:ascii="Segoe UI Historic" w:hAnsi="Segoe UI Historic" w:cs="Segoe UI Historic"/>
          <w:b/>
          <w:bCs/>
          <w:sz w:val="24"/>
          <w:szCs w:val="24"/>
          <w:lang w:val="ca-ES"/>
        </w:rPr>
        <w:t>Zona de canviador:</w:t>
      </w:r>
    </w:p>
    <w:p w14:paraId="241C2412" w14:textId="76BC4EE4" w:rsidR="007B5394" w:rsidRDefault="00A0025D" w:rsidP="00FE255F">
      <w:pPr>
        <w:pStyle w:val="Prrafodelista"/>
        <w:numPr>
          <w:ilvl w:val="0"/>
          <w:numId w:val="37"/>
        </w:numPr>
        <w:jc w:val="both"/>
        <w:rPr>
          <w:rFonts w:ascii="Segoe UI Historic" w:hAnsi="Segoe UI Historic" w:cs="Segoe UI Historic"/>
          <w:sz w:val="24"/>
          <w:szCs w:val="24"/>
          <w:lang w:val="ca-ES"/>
        </w:rPr>
      </w:pPr>
      <w:r>
        <w:rPr>
          <w:rFonts w:ascii="Segoe UI Historic" w:hAnsi="Segoe UI Historic" w:cs="Segoe UI Historic"/>
          <w:sz w:val="24"/>
          <w:szCs w:val="24"/>
          <w:lang w:val="ca-ES"/>
        </w:rPr>
        <w:t xml:space="preserve">Moble canviador amb calaixos per guardar </w:t>
      </w:r>
      <w:r w:rsidR="00FF3900">
        <w:rPr>
          <w:rFonts w:ascii="Segoe UI Historic" w:hAnsi="Segoe UI Historic" w:cs="Segoe UI Historic"/>
          <w:sz w:val="24"/>
          <w:szCs w:val="24"/>
          <w:lang w:val="ca-ES"/>
        </w:rPr>
        <w:t>bolquers</w:t>
      </w:r>
      <w:r w:rsidR="004B165F">
        <w:rPr>
          <w:rFonts w:ascii="Segoe UI Historic" w:hAnsi="Segoe UI Historic" w:cs="Segoe UI Historic"/>
          <w:sz w:val="24"/>
          <w:szCs w:val="24"/>
          <w:lang w:val="ca-ES"/>
        </w:rPr>
        <w:t xml:space="preserve">, </w:t>
      </w:r>
      <w:r w:rsidR="00FF3900">
        <w:rPr>
          <w:rFonts w:ascii="Segoe UI Historic" w:hAnsi="Segoe UI Historic" w:cs="Segoe UI Historic"/>
          <w:sz w:val="24"/>
          <w:szCs w:val="24"/>
          <w:lang w:val="ca-ES"/>
        </w:rPr>
        <w:t xml:space="preserve">tovalloletes humides, </w:t>
      </w:r>
      <w:r w:rsidR="004B165F">
        <w:rPr>
          <w:rFonts w:ascii="Segoe UI Historic" w:hAnsi="Segoe UI Historic" w:cs="Segoe UI Historic"/>
          <w:sz w:val="24"/>
          <w:szCs w:val="24"/>
          <w:lang w:val="ca-ES"/>
        </w:rPr>
        <w:t xml:space="preserve">estris de neteja i </w:t>
      </w:r>
      <w:proofErr w:type="spellStart"/>
      <w:r w:rsidR="004B165F">
        <w:rPr>
          <w:rFonts w:ascii="Segoe UI Historic" w:hAnsi="Segoe UI Historic" w:cs="Segoe UI Historic"/>
          <w:sz w:val="24"/>
          <w:szCs w:val="24"/>
          <w:lang w:val="ca-ES"/>
        </w:rPr>
        <w:t>cremetes</w:t>
      </w:r>
      <w:proofErr w:type="spellEnd"/>
      <w:r w:rsidR="004B165F">
        <w:rPr>
          <w:rFonts w:ascii="Segoe UI Historic" w:hAnsi="Segoe UI Historic" w:cs="Segoe UI Historic"/>
          <w:sz w:val="24"/>
          <w:szCs w:val="24"/>
          <w:lang w:val="ca-ES"/>
        </w:rPr>
        <w:t xml:space="preserve"> </w:t>
      </w:r>
      <w:r w:rsidR="008122B1">
        <w:rPr>
          <w:rFonts w:ascii="Segoe UI Historic" w:hAnsi="Segoe UI Historic" w:cs="Segoe UI Historic"/>
          <w:sz w:val="24"/>
          <w:szCs w:val="24"/>
          <w:lang w:val="ca-ES"/>
        </w:rPr>
        <w:t>protectores</w:t>
      </w:r>
      <w:r w:rsidR="004B165F">
        <w:rPr>
          <w:rFonts w:ascii="Segoe UI Historic" w:hAnsi="Segoe UI Historic" w:cs="Segoe UI Historic"/>
          <w:sz w:val="24"/>
          <w:szCs w:val="24"/>
          <w:lang w:val="ca-ES"/>
        </w:rPr>
        <w:t>.</w:t>
      </w:r>
    </w:p>
    <w:p w14:paraId="312B8826" w14:textId="77777777" w:rsidR="00036A99" w:rsidRDefault="00036A99" w:rsidP="00036A99">
      <w:pPr>
        <w:pStyle w:val="Prrafodelista"/>
        <w:jc w:val="both"/>
        <w:rPr>
          <w:rFonts w:ascii="Segoe UI Historic" w:hAnsi="Segoe UI Historic" w:cs="Segoe UI Historic"/>
          <w:sz w:val="24"/>
          <w:szCs w:val="24"/>
          <w:lang w:val="ca-ES"/>
        </w:rPr>
      </w:pPr>
    </w:p>
    <w:p w14:paraId="6ACDFC11" w14:textId="665C7EA1" w:rsidR="00112391" w:rsidRPr="006B2424" w:rsidRDefault="00112391" w:rsidP="0020196E">
      <w:pPr>
        <w:jc w:val="both"/>
        <w:rPr>
          <w:rFonts w:ascii="Segoe UI Historic" w:hAnsi="Segoe UI Historic" w:cs="Segoe UI Historic"/>
          <w:b/>
          <w:bCs/>
          <w:sz w:val="24"/>
          <w:szCs w:val="24"/>
          <w:lang w:val="ca-ES"/>
        </w:rPr>
      </w:pPr>
      <w:r w:rsidRPr="006B2424">
        <w:rPr>
          <w:rFonts w:ascii="Segoe UI Historic" w:hAnsi="Segoe UI Historic" w:cs="Segoe UI Historic"/>
          <w:b/>
          <w:bCs/>
          <w:sz w:val="24"/>
          <w:szCs w:val="24"/>
          <w:lang w:val="ca-ES"/>
        </w:rPr>
        <w:t>Zona de descans i/o contes:</w:t>
      </w:r>
    </w:p>
    <w:p w14:paraId="40E65F71" w14:textId="622B0119" w:rsidR="00C20DF0" w:rsidRPr="00E4274B" w:rsidRDefault="00C20DF0" w:rsidP="00902DC2">
      <w:pPr>
        <w:pStyle w:val="Prrafodelista"/>
        <w:numPr>
          <w:ilvl w:val="0"/>
          <w:numId w:val="36"/>
        </w:numPr>
        <w:ind w:left="709"/>
        <w:jc w:val="both"/>
        <w:rPr>
          <w:rFonts w:ascii="Segoe UI Historic" w:hAnsi="Segoe UI Historic" w:cs="Segoe UI Historic"/>
          <w:sz w:val="24"/>
          <w:szCs w:val="24"/>
          <w:lang w:val="ca-ES"/>
        </w:rPr>
      </w:pPr>
      <w:r w:rsidRPr="00E4274B">
        <w:rPr>
          <w:rFonts w:ascii="Segoe UI Historic" w:hAnsi="Segoe UI Historic" w:cs="Segoe UI Historic"/>
          <w:sz w:val="24"/>
          <w:szCs w:val="24"/>
          <w:lang w:val="ca-ES"/>
        </w:rPr>
        <w:t xml:space="preserve">Raconet amb matalassos </w:t>
      </w:r>
      <w:r w:rsidR="000B285B">
        <w:rPr>
          <w:rFonts w:ascii="Segoe UI Historic" w:hAnsi="Segoe UI Historic" w:cs="Segoe UI Historic"/>
          <w:sz w:val="24"/>
          <w:szCs w:val="24"/>
          <w:lang w:val="ca-ES"/>
        </w:rPr>
        <w:t>petits</w:t>
      </w:r>
      <w:r w:rsidR="00112391">
        <w:rPr>
          <w:rFonts w:ascii="Segoe UI Historic" w:hAnsi="Segoe UI Historic" w:cs="Segoe UI Historic"/>
          <w:sz w:val="24"/>
          <w:szCs w:val="24"/>
          <w:lang w:val="ca-ES"/>
        </w:rPr>
        <w:t xml:space="preserve"> </w:t>
      </w:r>
      <w:r w:rsidRPr="00E4274B">
        <w:rPr>
          <w:rFonts w:ascii="Segoe UI Historic" w:hAnsi="Segoe UI Historic" w:cs="Segoe UI Historic"/>
          <w:sz w:val="24"/>
          <w:szCs w:val="24"/>
          <w:lang w:val="ca-ES"/>
        </w:rPr>
        <w:t xml:space="preserve"> apilats com a zona de contes</w:t>
      </w:r>
      <w:r w:rsidR="003920F8" w:rsidRPr="00E4274B">
        <w:rPr>
          <w:rFonts w:ascii="Segoe UI Historic" w:hAnsi="Segoe UI Historic" w:cs="Segoe UI Historic"/>
          <w:sz w:val="24"/>
          <w:szCs w:val="24"/>
          <w:lang w:val="ca-ES"/>
        </w:rPr>
        <w:t xml:space="preserve">. Aquest raconet es converteix en la zona de descans </w:t>
      </w:r>
      <w:r w:rsidR="00E4274B" w:rsidRPr="00E4274B">
        <w:rPr>
          <w:rFonts w:ascii="Segoe UI Historic" w:hAnsi="Segoe UI Historic" w:cs="Segoe UI Historic"/>
          <w:sz w:val="24"/>
          <w:szCs w:val="24"/>
          <w:lang w:val="ca-ES"/>
        </w:rPr>
        <w:t xml:space="preserve">estenent els matalassos un al costat de l’altre per fer la migdiada. </w:t>
      </w:r>
    </w:p>
    <w:p w14:paraId="130C4AA1" w14:textId="77777777" w:rsidR="00A41F34" w:rsidRDefault="00C20DF0" w:rsidP="00C20DF0">
      <w:pPr>
        <w:pStyle w:val="Prrafodelista"/>
        <w:numPr>
          <w:ilvl w:val="0"/>
          <w:numId w:val="36"/>
        </w:num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Prestatgeria amb contes</w:t>
      </w:r>
      <w:r w:rsidR="00A41F34">
        <w:rPr>
          <w:rFonts w:ascii="Segoe UI Historic" w:hAnsi="Segoe UI Historic" w:cs="Segoe UI Historic"/>
          <w:sz w:val="24"/>
          <w:szCs w:val="24"/>
          <w:lang w:val="ca-ES"/>
        </w:rPr>
        <w:t>.</w:t>
      </w:r>
    </w:p>
    <w:p w14:paraId="4FB8DC33" w14:textId="10F319C5" w:rsidR="002A7B85" w:rsidRDefault="00A41F34" w:rsidP="00FE255F">
      <w:pPr>
        <w:pStyle w:val="Prrafodelista"/>
        <w:numPr>
          <w:ilvl w:val="0"/>
          <w:numId w:val="36"/>
        </w:numPr>
        <w:jc w:val="both"/>
        <w:rPr>
          <w:rFonts w:ascii="Segoe UI Historic" w:hAnsi="Segoe UI Historic" w:cs="Segoe UI Historic"/>
          <w:sz w:val="24"/>
          <w:szCs w:val="24"/>
          <w:lang w:val="ca-ES"/>
        </w:rPr>
      </w:pPr>
      <w:r>
        <w:rPr>
          <w:rFonts w:ascii="Segoe UI Historic" w:hAnsi="Segoe UI Historic" w:cs="Segoe UI Historic"/>
          <w:sz w:val="24"/>
          <w:szCs w:val="24"/>
          <w:lang w:val="ca-ES"/>
        </w:rPr>
        <w:t>R</w:t>
      </w:r>
      <w:r w:rsidR="00C20DF0" w:rsidRPr="003F6B96">
        <w:rPr>
          <w:rFonts w:ascii="Segoe UI Historic" w:hAnsi="Segoe UI Historic" w:cs="Segoe UI Historic"/>
          <w:sz w:val="24"/>
          <w:szCs w:val="24"/>
          <w:lang w:val="ca-ES"/>
        </w:rPr>
        <w:t>aconet de lactància</w:t>
      </w:r>
      <w:r>
        <w:rPr>
          <w:rFonts w:ascii="Segoe UI Historic" w:hAnsi="Segoe UI Historic" w:cs="Segoe UI Historic"/>
          <w:sz w:val="24"/>
          <w:szCs w:val="24"/>
          <w:lang w:val="ca-ES"/>
        </w:rPr>
        <w:t xml:space="preserve"> </w:t>
      </w:r>
      <w:r w:rsidR="00927AE5">
        <w:rPr>
          <w:rFonts w:ascii="Segoe UI Historic" w:hAnsi="Segoe UI Historic" w:cs="Segoe UI Historic"/>
          <w:sz w:val="24"/>
          <w:szCs w:val="24"/>
          <w:lang w:val="ca-ES"/>
        </w:rPr>
        <w:t xml:space="preserve">amb </w:t>
      </w:r>
      <w:r w:rsidR="00991746">
        <w:rPr>
          <w:rFonts w:ascii="Segoe UI Historic" w:hAnsi="Segoe UI Historic" w:cs="Segoe UI Historic"/>
          <w:sz w:val="24"/>
          <w:szCs w:val="24"/>
          <w:lang w:val="ca-ES"/>
        </w:rPr>
        <w:t>puf</w:t>
      </w:r>
      <w:r w:rsidR="00411065">
        <w:rPr>
          <w:rFonts w:ascii="Segoe UI Historic" w:hAnsi="Segoe UI Historic" w:cs="Segoe UI Historic"/>
          <w:sz w:val="24"/>
          <w:szCs w:val="24"/>
          <w:lang w:val="ca-ES"/>
        </w:rPr>
        <w:t xml:space="preserve"> i </w:t>
      </w:r>
      <w:r w:rsidR="00927AE5">
        <w:rPr>
          <w:rFonts w:ascii="Segoe UI Historic" w:hAnsi="Segoe UI Historic" w:cs="Segoe UI Historic"/>
          <w:sz w:val="24"/>
          <w:szCs w:val="24"/>
          <w:lang w:val="ca-ES"/>
        </w:rPr>
        <w:t xml:space="preserve">una petita </w:t>
      </w:r>
      <w:r w:rsidR="003B7D98">
        <w:rPr>
          <w:rFonts w:ascii="Segoe UI Historic" w:hAnsi="Segoe UI Historic" w:cs="Segoe UI Historic"/>
          <w:sz w:val="24"/>
          <w:szCs w:val="24"/>
          <w:lang w:val="ca-ES"/>
        </w:rPr>
        <w:t>tauleta</w:t>
      </w:r>
      <w:r w:rsidR="00857BD0">
        <w:rPr>
          <w:rFonts w:ascii="Segoe UI Historic" w:hAnsi="Segoe UI Historic" w:cs="Segoe UI Historic"/>
          <w:sz w:val="24"/>
          <w:szCs w:val="24"/>
          <w:lang w:val="ca-ES"/>
        </w:rPr>
        <w:t xml:space="preserve"> al costat </w:t>
      </w:r>
      <w:r w:rsidR="00ED71DF">
        <w:rPr>
          <w:rFonts w:ascii="Segoe UI Historic" w:hAnsi="Segoe UI Historic" w:cs="Segoe UI Historic"/>
          <w:sz w:val="24"/>
          <w:szCs w:val="24"/>
          <w:lang w:val="ca-ES"/>
        </w:rPr>
        <w:t>amb</w:t>
      </w:r>
      <w:r w:rsidR="003B7D98">
        <w:rPr>
          <w:rFonts w:ascii="Segoe UI Historic" w:hAnsi="Segoe UI Historic" w:cs="Segoe UI Historic"/>
          <w:sz w:val="24"/>
          <w:szCs w:val="24"/>
          <w:lang w:val="ca-ES"/>
        </w:rPr>
        <w:t xml:space="preserve"> </w:t>
      </w:r>
      <w:r w:rsidR="00927AE5">
        <w:rPr>
          <w:rFonts w:ascii="Segoe UI Historic" w:hAnsi="Segoe UI Historic" w:cs="Segoe UI Historic"/>
          <w:sz w:val="24"/>
          <w:szCs w:val="24"/>
          <w:lang w:val="ca-ES"/>
        </w:rPr>
        <w:t>lampareta</w:t>
      </w:r>
      <w:r w:rsidR="00857BD0">
        <w:rPr>
          <w:rFonts w:ascii="Segoe UI Historic" w:hAnsi="Segoe UI Historic" w:cs="Segoe UI Historic"/>
          <w:sz w:val="24"/>
          <w:szCs w:val="24"/>
          <w:lang w:val="ca-ES"/>
        </w:rPr>
        <w:t>.</w:t>
      </w:r>
    </w:p>
    <w:p w14:paraId="64EF4A2D" w14:textId="65F8BACF" w:rsidR="00036A99" w:rsidRDefault="00036A99" w:rsidP="00036A99">
      <w:pPr>
        <w:jc w:val="both"/>
        <w:rPr>
          <w:rFonts w:ascii="Segoe UI Historic" w:hAnsi="Segoe UI Historic" w:cs="Segoe UI Historic"/>
          <w:sz w:val="24"/>
          <w:szCs w:val="24"/>
          <w:lang w:val="ca-ES"/>
        </w:rPr>
      </w:pPr>
    </w:p>
    <w:p w14:paraId="12238499" w14:textId="4082C3C4" w:rsidR="00036A99" w:rsidRDefault="00036A99" w:rsidP="00036A99">
      <w:pPr>
        <w:jc w:val="both"/>
        <w:rPr>
          <w:rFonts w:ascii="Segoe UI Historic" w:hAnsi="Segoe UI Historic" w:cs="Segoe UI Historic"/>
          <w:sz w:val="24"/>
          <w:szCs w:val="24"/>
          <w:lang w:val="ca-ES"/>
        </w:rPr>
      </w:pPr>
    </w:p>
    <w:p w14:paraId="739D18BB" w14:textId="77777777" w:rsidR="00857BD0" w:rsidRDefault="00857BD0" w:rsidP="00036A99">
      <w:pPr>
        <w:jc w:val="both"/>
        <w:rPr>
          <w:rFonts w:ascii="Segoe UI Historic" w:hAnsi="Segoe UI Historic" w:cs="Segoe UI Historic"/>
          <w:sz w:val="24"/>
          <w:szCs w:val="24"/>
          <w:lang w:val="ca-ES"/>
        </w:rPr>
      </w:pPr>
    </w:p>
    <w:p w14:paraId="348D17A1" w14:textId="77777777" w:rsidR="00613127" w:rsidRPr="00036A99" w:rsidRDefault="00613127" w:rsidP="00036A99">
      <w:pPr>
        <w:jc w:val="both"/>
        <w:rPr>
          <w:rFonts w:ascii="Segoe UI Historic" w:hAnsi="Segoe UI Historic" w:cs="Segoe UI Historic"/>
          <w:sz w:val="24"/>
          <w:szCs w:val="24"/>
          <w:lang w:val="ca-ES"/>
        </w:rPr>
      </w:pPr>
    </w:p>
    <w:p w14:paraId="7D94910C" w14:textId="6F23E945" w:rsidR="00753683" w:rsidRPr="003F6B96" w:rsidRDefault="00300731" w:rsidP="00FE255F">
      <w:pPr>
        <w:jc w:val="both"/>
        <w:rPr>
          <w:rFonts w:ascii="Segoe UI Historic" w:hAnsi="Segoe UI Historic" w:cs="Segoe UI Historic"/>
          <w:b/>
          <w:sz w:val="24"/>
          <w:szCs w:val="24"/>
          <w:lang w:val="ca-ES"/>
        </w:rPr>
      </w:pPr>
      <w:r w:rsidRPr="003F6B96">
        <w:rPr>
          <w:rFonts w:ascii="Segoe UI Historic" w:hAnsi="Segoe UI Historic" w:cs="Segoe UI Historic"/>
          <w:b/>
          <w:bCs/>
          <w:sz w:val="24"/>
          <w:szCs w:val="24"/>
          <w:lang w:val="ca-ES"/>
        </w:rPr>
        <w:t>TERRASSA</w:t>
      </w:r>
    </w:p>
    <w:p w14:paraId="478D712B" w14:textId="2B8E006C" w:rsidR="00753683" w:rsidRPr="003F6B96" w:rsidRDefault="00753683" w:rsidP="00507877">
      <w:pPr>
        <w:pStyle w:val="Prrafodelista"/>
        <w:numPr>
          <w:ilvl w:val="0"/>
          <w:numId w:val="39"/>
        </w:num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Terrari amb dues tortuguetes</w:t>
      </w:r>
      <w:r w:rsidR="00857BD0">
        <w:rPr>
          <w:rFonts w:ascii="Segoe UI Historic" w:hAnsi="Segoe UI Historic" w:cs="Segoe UI Historic"/>
          <w:sz w:val="24"/>
          <w:szCs w:val="24"/>
          <w:lang w:val="ca-ES"/>
        </w:rPr>
        <w:t xml:space="preserve">, la </w:t>
      </w:r>
      <w:r w:rsidR="00B67381">
        <w:rPr>
          <w:rFonts w:ascii="Segoe UI Historic" w:hAnsi="Segoe UI Historic" w:cs="Segoe UI Historic"/>
          <w:sz w:val="24"/>
          <w:szCs w:val="24"/>
          <w:lang w:val="ca-ES"/>
        </w:rPr>
        <w:t>M</w:t>
      </w:r>
      <w:r w:rsidR="00857BD0">
        <w:rPr>
          <w:rFonts w:ascii="Segoe UI Historic" w:hAnsi="Segoe UI Historic" w:cs="Segoe UI Historic"/>
          <w:sz w:val="24"/>
          <w:szCs w:val="24"/>
          <w:lang w:val="ca-ES"/>
        </w:rPr>
        <w:t xml:space="preserve">usa i la </w:t>
      </w:r>
      <w:proofErr w:type="spellStart"/>
      <w:r w:rsidR="00B67381">
        <w:rPr>
          <w:rFonts w:ascii="Segoe UI Historic" w:hAnsi="Segoe UI Historic" w:cs="Segoe UI Historic"/>
          <w:sz w:val="24"/>
          <w:szCs w:val="24"/>
          <w:lang w:val="ca-ES"/>
        </w:rPr>
        <w:t>T</w:t>
      </w:r>
      <w:r w:rsidR="00857BD0">
        <w:rPr>
          <w:rFonts w:ascii="Segoe UI Historic" w:hAnsi="Segoe UI Historic" w:cs="Segoe UI Historic"/>
          <w:sz w:val="24"/>
          <w:szCs w:val="24"/>
          <w:lang w:val="ca-ES"/>
        </w:rPr>
        <w:t>ramusa</w:t>
      </w:r>
      <w:proofErr w:type="spellEnd"/>
      <w:r w:rsidR="00857BD0">
        <w:rPr>
          <w:rFonts w:ascii="Segoe UI Historic" w:hAnsi="Segoe UI Historic" w:cs="Segoe UI Historic"/>
          <w:sz w:val="24"/>
          <w:szCs w:val="24"/>
          <w:lang w:val="ca-ES"/>
        </w:rPr>
        <w:t xml:space="preserve">, així com un raconet on és </w:t>
      </w:r>
      <w:r w:rsidR="00B67381">
        <w:rPr>
          <w:rFonts w:ascii="Segoe UI Historic" w:hAnsi="Segoe UI Historic" w:cs="Segoe UI Historic"/>
          <w:sz w:val="24"/>
          <w:szCs w:val="24"/>
          <w:lang w:val="ca-ES"/>
        </w:rPr>
        <w:t xml:space="preserve">el </w:t>
      </w:r>
      <w:proofErr w:type="spellStart"/>
      <w:r w:rsidR="00B67381">
        <w:rPr>
          <w:rFonts w:ascii="Segoe UI Historic" w:hAnsi="Segoe UI Historic" w:cs="Segoe UI Historic"/>
          <w:sz w:val="24"/>
          <w:szCs w:val="24"/>
          <w:lang w:val="ca-ES"/>
        </w:rPr>
        <w:t>Pietro</w:t>
      </w:r>
      <w:proofErr w:type="spellEnd"/>
      <w:r w:rsidR="00B67381">
        <w:rPr>
          <w:rFonts w:ascii="Segoe UI Historic" w:hAnsi="Segoe UI Historic" w:cs="Segoe UI Historic"/>
          <w:sz w:val="24"/>
          <w:szCs w:val="24"/>
          <w:lang w:val="ca-ES"/>
        </w:rPr>
        <w:t>, un ocellet què ens acompanyarà cada dia amb el seus pi</w:t>
      </w:r>
      <w:r w:rsidR="00E02AF4">
        <w:rPr>
          <w:rFonts w:ascii="Segoe UI Historic" w:hAnsi="Segoe UI Historic" w:cs="Segoe UI Historic"/>
          <w:sz w:val="24"/>
          <w:szCs w:val="24"/>
          <w:lang w:val="ca-ES"/>
        </w:rPr>
        <w:t>u</w:t>
      </w:r>
      <w:r w:rsidR="00B67381">
        <w:rPr>
          <w:rFonts w:ascii="Segoe UI Historic" w:hAnsi="Segoe UI Historic" w:cs="Segoe UI Historic"/>
          <w:sz w:val="24"/>
          <w:szCs w:val="24"/>
          <w:lang w:val="ca-ES"/>
        </w:rPr>
        <w:t xml:space="preserve"> pi</w:t>
      </w:r>
      <w:r w:rsidR="00E02AF4">
        <w:rPr>
          <w:rFonts w:ascii="Segoe UI Historic" w:hAnsi="Segoe UI Historic" w:cs="Segoe UI Historic"/>
          <w:sz w:val="24"/>
          <w:szCs w:val="24"/>
          <w:lang w:val="ca-ES"/>
        </w:rPr>
        <w:t>u</w:t>
      </w:r>
      <w:r w:rsidR="00B67381">
        <w:rPr>
          <w:rFonts w:ascii="Segoe UI Historic" w:hAnsi="Segoe UI Historic" w:cs="Segoe UI Historic"/>
          <w:sz w:val="24"/>
          <w:szCs w:val="24"/>
          <w:lang w:val="ca-ES"/>
        </w:rPr>
        <w:t xml:space="preserve">s i càntics. </w:t>
      </w:r>
    </w:p>
    <w:p w14:paraId="3A4CDB0E" w14:textId="49FF9200" w:rsidR="00753683" w:rsidRDefault="00753683" w:rsidP="00FE255F">
      <w:pPr>
        <w:pStyle w:val="Prrafodelista"/>
        <w:numPr>
          <w:ilvl w:val="0"/>
          <w:numId w:val="39"/>
        </w:num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Dos petites tauletes d’hort urbà.</w:t>
      </w:r>
    </w:p>
    <w:p w14:paraId="04B5CD8C" w14:textId="01B2F85E" w:rsidR="00B07646" w:rsidRDefault="00AE4D17" w:rsidP="005765DD">
      <w:pPr>
        <w:pStyle w:val="Prrafodelista"/>
        <w:numPr>
          <w:ilvl w:val="0"/>
          <w:numId w:val="39"/>
        </w:numPr>
        <w:jc w:val="both"/>
        <w:rPr>
          <w:rFonts w:ascii="Segoe UI Historic" w:hAnsi="Segoe UI Historic" w:cs="Segoe UI Historic"/>
          <w:sz w:val="24"/>
          <w:szCs w:val="24"/>
          <w:lang w:val="ca-ES"/>
        </w:rPr>
      </w:pPr>
      <w:r w:rsidRPr="005765DD">
        <w:rPr>
          <w:rFonts w:ascii="Segoe UI Historic" w:hAnsi="Segoe UI Historic" w:cs="Segoe UI Historic"/>
          <w:sz w:val="24"/>
          <w:szCs w:val="24"/>
          <w:lang w:val="ca-ES"/>
        </w:rPr>
        <w:t xml:space="preserve">Altra prestatgeria horitzontal a l’alçada dels nens amb calaixos </w:t>
      </w:r>
      <w:r w:rsidR="00AE30B4" w:rsidRPr="005765DD">
        <w:rPr>
          <w:rFonts w:ascii="Segoe UI Historic" w:hAnsi="Segoe UI Historic" w:cs="Segoe UI Historic"/>
          <w:sz w:val="24"/>
          <w:szCs w:val="24"/>
          <w:lang w:val="ca-ES"/>
        </w:rPr>
        <w:t xml:space="preserve">per guardar material </w:t>
      </w:r>
      <w:proofErr w:type="spellStart"/>
      <w:r w:rsidR="001B487C" w:rsidRPr="005765DD">
        <w:rPr>
          <w:rFonts w:ascii="Segoe UI Historic" w:hAnsi="Segoe UI Historic" w:cs="Segoe UI Historic"/>
          <w:sz w:val="24"/>
          <w:szCs w:val="24"/>
          <w:lang w:val="ca-ES"/>
        </w:rPr>
        <w:t>desestructurat</w:t>
      </w:r>
      <w:proofErr w:type="spellEnd"/>
      <w:r w:rsidR="001B487C" w:rsidRPr="005765DD">
        <w:rPr>
          <w:rFonts w:ascii="Segoe UI Historic" w:hAnsi="Segoe UI Historic" w:cs="Segoe UI Historic"/>
          <w:sz w:val="24"/>
          <w:szCs w:val="24"/>
          <w:lang w:val="ca-ES"/>
        </w:rPr>
        <w:t xml:space="preserve"> i </w:t>
      </w:r>
      <w:r w:rsidR="00FD7FA6" w:rsidRPr="005765DD">
        <w:rPr>
          <w:rFonts w:ascii="Segoe UI Historic" w:hAnsi="Segoe UI Historic" w:cs="Segoe UI Historic"/>
          <w:sz w:val="24"/>
          <w:szCs w:val="24"/>
          <w:lang w:val="ca-ES"/>
        </w:rPr>
        <w:t>ober</w:t>
      </w:r>
      <w:r w:rsidR="0029242C">
        <w:rPr>
          <w:rFonts w:ascii="Segoe UI Historic" w:hAnsi="Segoe UI Historic" w:cs="Segoe UI Historic"/>
          <w:sz w:val="24"/>
          <w:szCs w:val="24"/>
          <w:lang w:val="ca-ES"/>
        </w:rPr>
        <w:t>t</w:t>
      </w:r>
      <w:r w:rsidR="00C40D3E">
        <w:rPr>
          <w:rFonts w:ascii="Segoe UI Historic" w:hAnsi="Segoe UI Historic" w:cs="Segoe UI Historic"/>
          <w:sz w:val="24"/>
          <w:szCs w:val="24"/>
          <w:lang w:val="ca-ES"/>
        </w:rPr>
        <w:t xml:space="preserve"> (</w:t>
      </w:r>
      <w:r w:rsidR="00902FE2">
        <w:rPr>
          <w:rFonts w:ascii="Segoe UI Historic" w:hAnsi="Segoe UI Historic" w:cs="Segoe UI Historic"/>
          <w:sz w:val="24"/>
          <w:szCs w:val="24"/>
          <w:lang w:val="ca-ES"/>
        </w:rPr>
        <w:t>pals, pinyes,</w:t>
      </w:r>
      <w:r w:rsidR="00EF68EE">
        <w:rPr>
          <w:rFonts w:ascii="Segoe UI Historic" w:hAnsi="Segoe UI Historic" w:cs="Segoe UI Historic"/>
          <w:sz w:val="24"/>
          <w:szCs w:val="24"/>
          <w:lang w:val="ca-ES"/>
        </w:rPr>
        <w:t xml:space="preserve"> re</w:t>
      </w:r>
      <w:r w:rsidR="00B07646">
        <w:rPr>
          <w:rFonts w:ascii="Segoe UI Historic" w:hAnsi="Segoe UI Historic" w:cs="Segoe UI Historic"/>
          <w:sz w:val="24"/>
          <w:szCs w:val="24"/>
          <w:lang w:val="ca-ES"/>
        </w:rPr>
        <w:t>talls de fusta, petxines de diferents mesures, cordes, fulles,</w:t>
      </w:r>
      <w:r w:rsidR="004606DA">
        <w:rPr>
          <w:rFonts w:ascii="Segoe UI Historic" w:hAnsi="Segoe UI Historic" w:cs="Segoe UI Historic"/>
          <w:sz w:val="24"/>
          <w:szCs w:val="24"/>
          <w:lang w:val="ca-ES"/>
        </w:rPr>
        <w:t xml:space="preserve"> tronquets,</w:t>
      </w:r>
      <w:r w:rsidR="00B07646">
        <w:rPr>
          <w:rFonts w:ascii="Segoe UI Historic" w:hAnsi="Segoe UI Historic" w:cs="Segoe UI Historic"/>
          <w:sz w:val="24"/>
          <w:szCs w:val="24"/>
          <w:lang w:val="ca-ES"/>
        </w:rPr>
        <w:t xml:space="preserve"> etc</w:t>
      </w:r>
      <w:r w:rsidR="00C40D3E">
        <w:rPr>
          <w:rFonts w:ascii="Segoe UI Historic" w:hAnsi="Segoe UI Historic" w:cs="Segoe UI Historic"/>
          <w:sz w:val="24"/>
          <w:szCs w:val="24"/>
          <w:lang w:val="ca-ES"/>
        </w:rPr>
        <w:t>...)</w:t>
      </w:r>
      <w:r w:rsidR="00B07646">
        <w:rPr>
          <w:rFonts w:ascii="Segoe UI Historic" w:hAnsi="Segoe UI Historic" w:cs="Segoe UI Historic"/>
          <w:sz w:val="24"/>
          <w:szCs w:val="24"/>
          <w:lang w:val="ca-ES"/>
        </w:rPr>
        <w:t>.</w:t>
      </w:r>
    </w:p>
    <w:p w14:paraId="2FBCDEA9" w14:textId="743E95C7" w:rsidR="0021685E" w:rsidRPr="00065B75" w:rsidRDefault="00C40D3E" w:rsidP="00065B75">
      <w:pPr>
        <w:pStyle w:val="Prrafodelista"/>
        <w:jc w:val="both"/>
        <w:rPr>
          <w:rFonts w:ascii="Segoe UI Historic" w:hAnsi="Segoe UI Historic" w:cs="Segoe UI Historic"/>
          <w:sz w:val="24"/>
          <w:szCs w:val="24"/>
          <w:lang w:val="ca-ES"/>
        </w:rPr>
      </w:pPr>
      <w:r>
        <w:rPr>
          <w:rFonts w:ascii="Segoe UI Historic" w:hAnsi="Segoe UI Historic" w:cs="Segoe UI Historic"/>
          <w:sz w:val="24"/>
          <w:szCs w:val="24"/>
          <w:lang w:val="ca-ES"/>
        </w:rPr>
        <w:t>*</w:t>
      </w:r>
      <w:r w:rsidR="008C00E9">
        <w:rPr>
          <w:rFonts w:ascii="Segoe UI Historic" w:hAnsi="Segoe UI Historic" w:cs="Segoe UI Historic"/>
          <w:sz w:val="24"/>
          <w:szCs w:val="24"/>
          <w:lang w:val="ca-ES"/>
        </w:rPr>
        <w:t>Es tindr</w:t>
      </w:r>
      <w:r w:rsidR="00166BC7">
        <w:rPr>
          <w:rFonts w:ascii="Segoe UI Historic" w:hAnsi="Segoe UI Historic" w:cs="Segoe UI Historic"/>
          <w:sz w:val="24"/>
          <w:szCs w:val="24"/>
          <w:lang w:val="ca-ES"/>
        </w:rPr>
        <w:t xml:space="preserve">à </w:t>
      </w:r>
      <w:r w:rsidR="008C00E9">
        <w:rPr>
          <w:rFonts w:ascii="Segoe UI Historic" w:hAnsi="Segoe UI Historic" w:cs="Segoe UI Historic"/>
          <w:sz w:val="24"/>
          <w:szCs w:val="24"/>
          <w:lang w:val="ca-ES"/>
        </w:rPr>
        <w:t>molta cura</w:t>
      </w:r>
      <w:r w:rsidR="005F24ED">
        <w:rPr>
          <w:rFonts w:ascii="Segoe UI Historic" w:hAnsi="Segoe UI Historic" w:cs="Segoe UI Historic"/>
          <w:sz w:val="24"/>
          <w:szCs w:val="24"/>
          <w:lang w:val="ca-ES"/>
        </w:rPr>
        <w:t xml:space="preserve"> </w:t>
      </w:r>
      <w:r w:rsidR="008C00E9">
        <w:rPr>
          <w:rFonts w:ascii="Segoe UI Historic" w:hAnsi="Segoe UI Historic" w:cs="Segoe UI Historic"/>
          <w:sz w:val="24"/>
          <w:szCs w:val="24"/>
          <w:lang w:val="ca-ES"/>
        </w:rPr>
        <w:t xml:space="preserve">amb aquest material </w:t>
      </w:r>
      <w:r w:rsidR="00166BC7">
        <w:rPr>
          <w:rFonts w:ascii="Segoe UI Historic" w:hAnsi="Segoe UI Historic" w:cs="Segoe UI Historic"/>
          <w:sz w:val="24"/>
          <w:szCs w:val="24"/>
          <w:lang w:val="ca-ES"/>
        </w:rPr>
        <w:t xml:space="preserve">perquè no es trenqui i </w:t>
      </w:r>
      <w:r w:rsidR="000F41FE">
        <w:rPr>
          <w:rFonts w:ascii="Segoe UI Historic" w:hAnsi="Segoe UI Historic" w:cs="Segoe UI Historic"/>
          <w:sz w:val="24"/>
          <w:szCs w:val="24"/>
          <w:lang w:val="ca-ES"/>
        </w:rPr>
        <w:t>suposi un perill per ells.</w:t>
      </w:r>
    </w:p>
    <w:p w14:paraId="317C6E98" w14:textId="7CDC6FE0" w:rsidR="00753683" w:rsidRPr="003F6B96" w:rsidRDefault="00300731" w:rsidP="00FE255F">
      <w:pPr>
        <w:jc w:val="both"/>
        <w:rPr>
          <w:rFonts w:ascii="Segoe UI Historic" w:hAnsi="Segoe UI Historic" w:cs="Segoe UI Historic"/>
          <w:b/>
          <w:sz w:val="24"/>
          <w:szCs w:val="24"/>
          <w:lang w:val="ca-ES"/>
        </w:rPr>
      </w:pPr>
      <w:r w:rsidRPr="003F6B96">
        <w:rPr>
          <w:rFonts w:ascii="Segoe UI Historic" w:hAnsi="Segoe UI Historic" w:cs="Segoe UI Historic"/>
          <w:b/>
          <w:bCs/>
          <w:sz w:val="24"/>
          <w:szCs w:val="24"/>
          <w:lang w:val="ca-ES"/>
        </w:rPr>
        <w:t>BANY</w:t>
      </w:r>
    </w:p>
    <w:p w14:paraId="0DAB9424" w14:textId="77777777" w:rsidR="00753683" w:rsidRPr="00C40D3E" w:rsidRDefault="00753683" w:rsidP="00C40D3E">
      <w:pPr>
        <w:pStyle w:val="Prrafodelista"/>
        <w:numPr>
          <w:ilvl w:val="0"/>
          <w:numId w:val="46"/>
        </w:numPr>
        <w:jc w:val="both"/>
        <w:rPr>
          <w:rFonts w:ascii="Segoe UI Historic" w:hAnsi="Segoe UI Historic" w:cs="Segoe UI Historic"/>
          <w:sz w:val="24"/>
          <w:szCs w:val="24"/>
          <w:lang w:val="ca-ES"/>
        </w:rPr>
      </w:pPr>
      <w:r w:rsidRPr="00C40D3E">
        <w:rPr>
          <w:rFonts w:ascii="Segoe UI Historic" w:hAnsi="Segoe UI Historic" w:cs="Segoe UI Historic"/>
          <w:sz w:val="24"/>
          <w:szCs w:val="24"/>
          <w:lang w:val="ca-ES"/>
        </w:rPr>
        <w:t xml:space="preserve">Penjador on poder penjar cadascú la seva tovallola. </w:t>
      </w:r>
    </w:p>
    <w:p w14:paraId="0A5ED12B" w14:textId="77777777" w:rsidR="00753683" w:rsidRPr="00C40D3E" w:rsidRDefault="00753683" w:rsidP="00C40D3E">
      <w:pPr>
        <w:pStyle w:val="Prrafodelista"/>
        <w:numPr>
          <w:ilvl w:val="0"/>
          <w:numId w:val="46"/>
        </w:numPr>
        <w:jc w:val="both"/>
        <w:rPr>
          <w:rFonts w:ascii="Segoe UI Historic" w:hAnsi="Segoe UI Historic" w:cs="Segoe UI Historic"/>
          <w:sz w:val="24"/>
          <w:szCs w:val="24"/>
          <w:lang w:val="ca-ES"/>
        </w:rPr>
      </w:pPr>
      <w:r w:rsidRPr="00C40D3E">
        <w:rPr>
          <w:rFonts w:ascii="Segoe UI Historic" w:hAnsi="Segoe UI Historic" w:cs="Segoe UI Historic"/>
          <w:sz w:val="24"/>
          <w:szCs w:val="24"/>
          <w:lang w:val="ca-ES"/>
        </w:rPr>
        <w:t>Un tamboret perquè puguin rentar-se les mans.</w:t>
      </w:r>
    </w:p>
    <w:p w14:paraId="68F9E98E" w14:textId="77777777" w:rsidR="00145692" w:rsidRDefault="00145692" w:rsidP="00FE255F">
      <w:pPr>
        <w:jc w:val="both"/>
        <w:rPr>
          <w:rFonts w:ascii="Segoe UI Historic" w:hAnsi="Segoe UI Historic" w:cs="Segoe UI Historic"/>
          <w:b/>
          <w:bCs/>
          <w:sz w:val="24"/>
          <w:szCs w:val="24"/>
          <w:lang w:val="ca-ES"/>
        </w:rPr>
      </w:pPr>
    </w:p>
    <w:p w14:paraId="2B4A362D" w14:textId="77777777" w:rsidR="00F86547" w:rsidRPr="000B2A5C" w:rsidRDefault="00F86547" w:rsidP="00FE255F">
      <w:pPr>
        <w:jc w:val="both"/>
        <w:rPr>
          <w:rFonts w:ascii="Segoe UI Historic" w:hAnsi="Segoe UI Historic" w:cs="Segoe UI Historic"/>
          <w:b/>
          <w:bCs/>
          <w:sz w:val="24"/>
          <w:szCs w:val="24"/>
          <w:lang w:val="ca-ES"/>
        </w:rPr>
      </w:pPr>
    </w:p>
    <w:p w14:paraId="4A378E59" w14:textId="74D32D8B" w:rsidR="003415AA" w:rsidRDefault="00454DF6" w:rsidP="00FE255F">
      <w:pPr>
        <w:jc w:val="both"/>
        <w:rPr>
          <w:rFonts w:ascii="Segoe UI Historic" w:hAnsi="Segoe UI Historic" w:cs="Segoe UI Historic"/>
          <w:b/>
          <w:bCs/>
          <w:sz w:val="24"/>
          <w:szCs w:val="24"/>
          <w:lang w:val="ca-ES"/>
        </w:rPr>
      </w:pPr>
      <w:r w:rsidRPr="003F6B96">
        <w:rPr>
          <w:rFonts w:ascii="Segoe UI Historic" w:hAnsi="Segoe UI Historic" w:cs="Segoe UI Historic"/>
          <w:b/>
          <w:bCs/>
          <w:sz w:val="24"/>
          <w:szCs w:val="24"/>
          <w:lang w:val="ca-ES"/>
        </w:rPr>
        <w:t>PL</w:t>
      </w:r>
      <w:r w:rsidR="00505019">
        <w:rPr>
          <w:rFonts w:ascii="Segoe UI Historic" w:hAnsi="Segoe UI Historic" w:cs="Segoe UI Historic"/>
          <w:b/>
          <w:bCs/>
          <w:sz w:val="24"/>
          <w:szCs w:val="24"/>
          <w:lang w:val="ca-ES"/>
        </w:rPr>
        <w:t>À</w:t>
      </w:r>
      <w:r w:rsidRPr="003F6B96">
        <w:rPr>
          <w:rFonts w:ascii="Segoe UI Historic" w:hAnsi="Segoe UI Historic" w:cs="Segoe UI Historic"/>
          <w:b/>
          <w:bCs/>
          <w:sz w:val="24"/>
          <w:szCs w:val="24"/>
          <w:lang w:val="ca-ES"/>
        </w:rPr>
        <w:t>N</w:t>
      </w:r>
      <w:r w:rsidR="00505019">
        <w:rPr>
          <w:rFonts w:ascii="Segoe UI Historic" w:hAnsi="Segoe UI Historic" w:cs="Segoe UI Historic"/>
          <w:b/>
          <w:bCs/>
          <w:sz w:val="24"/>
          <w:szCs w:val="24"/>
          <w:lang w:val="ca-ES"/>
        </w:rPr>
        <w:t>O</w:t>
      </w:r>
      <w:r w:rsidRPr="003F6B96">
        <w:rPr>
          <w:rFonts w:ascii="Segoe UI Historic" w:hAnsi="Segoe UI Historic" w:cs="Segoe UI Historic"/>
          <w:b/>
          <w:bCs/>
          <w:sz w:val="24"/>
          <w:szCs w:val="24"/>
          <w:lang w:val="ca-ES"/>
        </w:rPr>
        <w:t>L</w:t>
      </w:r>
    </w:p>
    <w:p w14:paraId="6CF451A1" w14:textId="77777777" w:rsidR="00C40D3E" w:rsidRPr="003F6B96" w:rsidRDefault="00C40D3E" w:rsidP="00FE255F">
      <w:pPr>
        <w:jc w:val="both"/>
        <w:rPr>
          <w:rFonts w:ascii="Segoe UI Historic" w:hAnsi="Segoe UI Historic" w:cs="Segoe UI Historic"/>
          <w:b/>
          <w:bCs/>
          <w:sz w:val="24"/>
          <w:szCs w:val="24"/>
          <w:lang w:val="ca-ES"/>
        </w:rPr>
      </w:pPr>
    </w:p>
    <w:p w14:paraId="3C0C910D" w14:textId="77777777" w:rsidR="00C1064D" w:rsidRDefault="00753683" w:rsidP="00D67D61">
      <w:pPr>
        <w:jc w:val="both"/>
        <w:rPr>
          <w:rFonts w:ascii="Segoe UI Historic" w:hAnsi="Segoe UI Historic" w:cs="Segoe UI Historic"/>
          <w:b/>
          <w:color w:val="15877F" w:themeColor="accent3" w:themeShade="80"/>
          <w:sz w:val="24"/>
          <w:szCs w:val="24"/>
          <w:lang w:val="ca-ES"/>
        </w:rPr>
      </w:pPr>
      <w:r w:rsidRPr="003F6B96">
        <w:rPr>
          <w:rFonts w:ascii="Segoe UI Historic" w:hAnsi="Segoe UI Historic" w:cs="Segoe UI Historic"/>
          <w:noProof/>
          <w:sz w:val="24"/>
          <w:szCs w:val="24"/>
          <w:lang w:val="ca-ES"/>
        </w:rPr>
        <w:drawing>
          <wp:inline distT="0" distB="0" distL="0" distR="0" wp14:anchorId="1ABD1D4D" wp14:editId="207D4FE0">
            <wp:extent cx="6149535" cy="3683000"/>
            <wp:effectExtent l="0" t="0" r="3810" b="0"/>
            <wp:docPr id="4" name="Imagen 4">
              <a:extLst xmlns:a="http://schemas.openxmlformats.org/drawingml/2006/main">
                <a:ext uri="{FF2B5EF4-FFF2-40B4-BE49-F238E27FC236}">
                  <a16:creationId xmlns:a16="http://schemas.microsoft.com/office/drawing/2014/main" id="{AE2FCBEB-4788-3440-81A3-A9C358E32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FF2B5EF4-FFF2-40B4-BE49-F238E27FC236}">
                          <a16:creationId xmlns:a16="http://schemas.microsoft.com/office/drawing/2014/main" id="{AE2FCBEB-4788-3440-81A3-A9C358E328B6}"/>
                        </a:ext>
                      </a:extLst>
                    </pic:cNvPr>
                    <pic:cNvPicPr>
                      <a:picLocks noGrp="1" noChangeAspect="1"/>
                    </pic:cNvPicPr>
                  </pic:nvPicPr>
                  <pic:blipFill>
                    <a:blip r:embed="rId25"/>
                    <a:stretch>
                      <a:fillRect/>
                    </a:stretch>
                  </pic:blipFill>
                  <pic:spPr>
                    <a:xfrm>
                      <a:off x="0" y="0"/>
                      <a:ext cx="6183837" cy="3703544"/>
                    </a:xfrm>
                    <a:prstGeom prst="rect">
                      <a:avLst/>
                    </a:prstGeom>
                  </pic:spPr>
                </pic:pic>
              </a:graphicData>
            </a:graphic>
          </wp:inline>
        </w:drawing>
      </w:r>
    </w:p>
    <w:p w14:paraId="10330C5B" w14:textId="49258181" w:rsidR="00D67D61" w:rsidRPr="000B2A5C" w:rsidRDefault="00C1064D" w:rsidP="00D67D61">
      <w:pPr>
        <w:jc w:val="both"/>
        <w:rPr>
          <w:rFonts w:ascii="Segoe UI Historic" w:hAnsi="Segoe UI Historic" w:cs="Segoe UI Historic"/>
          <w:b/>
          <w:color w:val="15877F" w:themeColor="accent3" w:themeShade="80"/>
          <w:sz w:val="24"/>
          <w:szCs w:val="24"/>
          <w:lang w:val="ca-ES"/>
        </w:rPr>
      </w:pPr>
      <w:r>
        <w:rPr>
          <w:rFonts w:ascii="Segoe UI Historic" w:hAnsi="Segoe UI Historic" w:cs="Segoe UI Historic"/>
          <w:b/>
          <w:color w:val="15877F" w:themeColor="accent3" w:themeShade="80"/>
          <w:sz w:val="24"/>
          <w:szCs w:val="24"/>
          <w:lang w:val="ca-ES"/>
        </w:rPr>
        <w:lastRenderedPageBreak/>
        <w:t>E</w:t>
      </w:r>
      <w:r w:rsidR="00D67D61" w:rsidRPr="000B2A5C">
        <w:rPr>
          <w:rFonts w:ascii="Segoe UI Historic" w:hAnsi="Segoe UI Historic" w:cs="Segoe UI Historic"/>
          <w:b/>
          <w:color w:val="15877F" w:themeColor="accent3" w:themeShade="80"/>
          <w:sz w:val="24"/>
          <w:szCs w:val="24"/>
          <w:lang w:val="ca-ES"/>
        </w:rPr>
        <w:t>SPAIS I MATERIALS</w:t>
      </w:r>
    </w:p>
    <w:p w14:paraId="116DA786" w14:textId="18635B8A" w:rsidR="00D67D61" w:rsidRPr="000B2A5C" w:rsidRDefault="00CA2060" w:rsidP="00D67D61">
      <w:pPr>
        <w:jc w:val="both"/>
        <w:rPr>
          <w:rFonts w:ascii="Segoe UI Historic" w:hAnsi="Segoe UI Historic" w:cs="Segoe UI Historic"/>
          <w:color w:val="15877F" w:themeColor="accent3" w:themeShade="80"/>
          <w:sz w:val="24"/>
          <w:szCs w:val="24"/>
          <w:lang w:val="ca-ES"/>
        </w:rPr>
      </w:pPr>
      <w:r w:rsidRPr="000B2A5C">
        <w:rPr>
          <w:rFonts w:ascii="Segoe UI Historic" w:hAnsi="Segoe UI Historic" w:cs="Segoe UI Historic"/>
          <w:color w:val="15877F" w:themeColor="accent3" w:themeShade="80"/>
          <w:sz w:val="24"/>
          <w:szCs w:val="24"/>
          <w:lang w:val="ca-ES"/>
        </w:rPr>
        <w:t>Espais</w:t>
      </w:r>
    </w:p>
    <w:p w14:paraId="36C07674" w14:textId="160C03E5" w:rsidR="00D67D61" w:rsidRPr="000B2A5C" w:rsidRDefault="00D67D61"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Els diferents espais han de respondre a les necessitats infantils i a les característiques de cada </w:t>
      </w:r>
      <w:r w:rsidR="00943F55">
        <w:rPr>
          <w:rFonts w:ascii="Segoe UI Historic" w:hAnsi="Segoe UI Historic" w:cs="Segoe UI Historic"/>
          <w:sz w:val="24"/>
          <w:szCs w:val="24"/>
          <w:lang w:val="ca-ES"/>
        </w:rPr>
        <w:t>nen</w:t>
      </w:r>
      <w:r w:rsidR="004853C1">
        <w:rPr>
          <w:rFonts w:ascii="Segoe UI Historic" w:hAnsi="Segoe UI Historic" w:cs="Segoe UI Historic"/>
          <w:sz w:val="24"/>
          <w:szCs w:val="24"/>
          <w:lang w:val="ca-ES"/>
        </w:rPr>
        <w:t>/</w:t>
      </w:r>
      <w:r w:rsidR="00943F55">
        <w:rPr>
          <w:rFonts w:ascii="Segoe UI Historic" w:hAnsi="Segoe UI Historic" w:cs="Segoe UI Historic"/>
          <w:sz w:val="24"/>
          <w:szCs w:val="24"/>
          <w:lang w:val="ca-ES"/>
        </w:rPr>
        <w:t xml:space="preserve">a, </w:t>
      </w:r>
      <w:r w:rsidR="00502010">
        <w:rPr>
          <w:rFonts w:ascii="Segoe UI Historic" w:hAnsi="Segoe UI Historic" w:cs="Segoe UI Historic"/>
          <w:sz w:val="24"/>
          <w:szCs w:val="24"/>
          <w:lang w:val="ca-ES"/>
        </w:rPr>
        <w:t xml:space="preserve">així </w:t>
      </w:r>
      <w:r w:rsidR="00943F55">
        <w:rPr>
          <w:rFonts w:ascii="Segoe UI Historic" w:hAnsi="Segoe UI Historic" w:cs="Segoe UI Historic"/>
          <w:sz w:val="24"/>
          <w:szCs w:val="24"/>
          <w:lang w:val="ca-ES"/>
        </w:rPr>
        <w:t>com</w:t>
      </w:r>
      <w:r w:rsidRPr="000B2A5C">
        <w:rPr>
          <w:rFonts w:ascii="Segoe UI Historic" w:hAnsi="Segoe UI Historic" w:cs="Segoe UI Historic"/>
          <w:sz w:val="24"/>
          <w:szCs w:val="24"/>
          <w:lang w:val="ca-ES"/>
        </w:rPr>
        <w:t xml:space="preserve"> del grup. Per tant, és important què hi hagi espais per moure’s i espais per descansar, i han de permetre, amb les referències individuals, que el nen els faci seus. Han de tenir una organització oberta i flexible, amb espais fixos (amb referències clares per donar seguretat) i espais canviants, que permeten donar resposta a les noves necessitats que sorgeixen durant la jornada, així com en el seu desenvolupament.  </w:t>
      </w:r>
    </w:p>
    <w:p w14:paraId="108D1184" w14:textId="77777777" w:rsidR="00D67D61" w:rsidRPr="000B2A5C" w:rsidRDefault="00D67D61" w:rsidP="00D67D61">
      <w:pPr>
        <w:jc w:val="both"/>
        <w:rPr>
          <w:rFonts w:ascii="Segoe UI Historic" w:hAnsi="Segoe UI Historic" w:cs="Segoe UI Historic"/>
          <w:sz w:val="24"/>
          <w:szCs w:val="24"/>
          <w:lang w:val="ca-ES"/>
        </w:rPr>
      </w:pPr>
    </w:p>
    <w:p w14:paraId="0EE5B279" w14:textId="775AB8D1" w:rsidR="00D67D61" w:rsidRPr="00AB27DB" w:rsidRDefault="00CA2060" w:rsidP="00D67D61">
      <w:pPr>
        <w:jc w:val="both"/>
        <w:rPr>
          <w:rFonts w:ascii="Segoe UI Historic" w:hAnsi="Segoe UI Historic" w:cs="Segoe UI Historic"/>
          <w:color w:val="15877F" w:themeColor="accent3" w:themeShade="80"/>
          <w:sz w:val="24"/>
          <w:szCs w:val="24"/>
          <w:lang w:val="ca-ES"/>
        </w:rPr>
      </w:pPr>
      <w:r w:rsidRPr="00AB27DB">
        <w:rPr>
          <w:rFonts w:ascii="Segoe UI Historic" w:hAnsi="Segoe UI Historic" w:cs="Segoe UI Historic"/>
          <w:color w:val="15877F" w:themeColor="accent3" w:themeShade="80"/>
          <w:sz w:val="24"/>
          <w:szCs w:val="24"/>
          <w:lang w:val="ca-ES"/>
        </w:rPr>
        <w:t>Materials</w:t>
      </w:r>
    </w:p>
    <w:p w14:paraId="1CFC844E" w14:textId="2C76FB51" w:rsidR="00D67D61" w:rsidRPr="000B2A5C" w:rsidRDefault="00037154"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Els materials </w:t>
      </w:r>
      <w:r w:rsidR="00D67D61" w:rsidRPr="000B2A5C">
        <w:rPr>
          <w:rFonts w:ascii="Segoe UI Historic" w:hAnsi="Segoe UI Historic" w:cs="Segoe UI Historic"/>
          <w:sz w:val="24"/>
          <w:szCs w:val="24"/>
          <w:lang w:val="ca-ES"/>
        </w:rPr>
        <w:t>ha</w:t>
      </w:r>
      <w:r w:rsidR="006F7617" w:rsidRPr="000B2A5C">
        <w:rPr>
          <w:rFonts w:ascii="Segoe UI Historic" w:hAnsi="Segoe UI Historic" w:cs="Segoe UI Historic"/>
          <w:sz w:val="24"/>
          <w:szCs w:val="24"/>
          <w:lang w:val="ca-ES"/>
        </w:rPr>
        <w:t>n</w:t>
      </w:r>
      <w:r w:rsidR="00D67D61" w:rsidRPr="000B2A5C">
        <w:rPr>
          <w:rFonts w:ascii="Segoe UI Historic" w:hAnsi="Segoe UI Historic" w:cs="Segoe UI Historic"/>
          <w:sz w:val="24"/>
          <w:szCs w:val="24"/>
          <w:lang w:val="ca-ES"/>
        </w:rPr>
        <w:t xml:space="preserve"> de cuidar l’ús del color, la llum, el so i l’olor en el disseny dels espais, així com la  riquesa sensorial dels materials:</w:t>
      </w:r>
    </w:p>
    <w:p w14:paraId="1E6C6E98" w14:textId="039C8A83" w:rsidR="00D67D61" w:rsidRPr="000B2A5C" w:rsidRDefault="00E0338F"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Procurem què e</w:t>
      </w:r>
      <w:r w:rsidR="00D67D61" w:rsidRPr="000B2A5C">
        <w:rPr>
          <w:rFonts w:ascii="Segoe UI Historic" w:hAnsi="Segoe UI Historic" w:cs="Segoe UI Historic"/>
          <w:sz w:val="24"/>
          <w:szCs w:val="24"/>
          <w:lang w:val="ca-ES"/>
        </w:rPr>
        <w:t xml:space="preserve">ls materials </w:t>
      </w:r>
      <w:r w:rsidRPr="000B2A5C">
        <w:rPr>
          <w:rFonts w:ascii="Segoe UI Historic" w:hAnsi="Segoe UI Historic" w:cs="Segoe UI Historic"/>
          <w:sz w:val="24"/>
          <w:szCs w:val="24"/>
          <w:lang w:val="ca-ES"/>
        </w:rPr>
        <w:t xml:space="preserve">siguin </w:t>
      </w:r>
      <w:r w:rsidR="00D67D61" w:rsidRPr="000B2A5C">
        <w:rPr>
          <w:rFonts w:ascii="Segoe UI Historic" w:hAnsi="Segoe UI Historic" w:cs="Segoe UI Historic"/>
          <w:sz w:val="24"/>
          <w:szCs w:val="24"/>
          <w:lang w:val="ca-ES"/>
        </w:rPr>
        <w:t>rics i variats, crea</w:t>
      </w:r>
      <w:r w:rsidRPr="000B2A5C">
        <w:rPr>
          <w:rFonts w:ascii="Segoe UI Historic" w:hAnsi="Segoe UI Historic" w:cs="Segoe UI Historic"/>
          <w:sz w:val="24"/>
          <w:szCs w:val="24"/>
          <w:lang w:val="ca-ES"/>
        </w:rPr>
        <w:t xml:space="preserve">nt </w:t>
      </w:r>
      <w:r w:rsidR="00A202B3" w:rsidRPr="000B2A5C">
        <w:rPr>
          <w:rFonts w:ascii="Segoe UI Historic" w:hAnsi="Segoe UI Historic" w:cs="Segoe UI Historic"/>
          <w:sz w:val="24"/>
          <w:szCs w:val="24"/>
          <w:lang w:val="ca-ES"/>
        </w:rPr>
        <w:t xml:space="preserve">així </w:t>
      </w:r>
      <w:r w:rsidR="00D67D61" w:rsidRPr="000B2A5C">
        <w:rPr>
          <w:rFonts w:ascii="Segoe UI Historic" w:hAnsi="Segoe UI Historic" w:cs="Segoe UI Historic"/>
          <w:sz w:val="24"/>
          <w:szCs w:val="24"/>
          <w:lang w:val="ca-ES"/>
        </w:rPr>
        <w:t xml:space="preserve"> un entorn </w:t>
      </w:r>
      <w:proofErr w:type="spellStart"/>
      <w:r w:rsidR="00D67D61" w:rsidRPr="000B2A5C">
        <w:rPr>
          <w:rFonts w:ascii="Segoe UI Historic" w:hAnsi="Segoe UI Historic" w:cs="Segoe UI Historic"/>
          <w:sz w:val="24"/>
          <w:szCs w:val="24"/>
          <w:lang w:val="ca-ES"/>
        </w:rPr>
        <w:t>multisensorial</w:t>
      </w:r>
      <w:proofErr w:type="spellEnd"/>
      <w:r w:rsidR="00D67D61" w:rsidRPr="000B2A5C">
        <w:rPr>
          <w:rFonts w:ascii="Segoe UI Historic" w:hAnsi="Segoe UI Historic" w:cs="Segoe UI Historic"/>
          <w:sz w:val="24"/>
          <w:szCs w:val="24"/>
          <w:lang w:val="ca-ES"/>
        </w:rPr>
        <w:t xml:space="preserve"> amb superfícies suaus i aspres, seques i mullades, opaques, brillants, translúcides i transparents; amb materials que envelleixen amb el temps, com la fusta, la roba o les flors, i d’altres que es mantenen sempre igual, com l’acer o el vidre.</w:t>
      </w:r>
    </w:p>
    <w:p w14:paraId="0EE77105" w14:textId="77777777" w:rsidR="00D67D61" w:rsidRPr="000B2A5C" w:rsidRDefault="00D67D61" w:rsidP="00D67D61">
      <w:pPr>
        <w:jc w:val="both"/>
        <w:rPr>
          <w:rFonts w:ascii="Segoe UI Historic" w:hAnsi="Segoe UI Historic" w:cs="Segoe UI Historic"/>
          <w:sz w:val="24"/>
          <w:szCs w:val="24"/>
          <w:lang w:val="ca-ES"/>
        </w:rPr>
      </w:pPr>
    </w:p>
    <w:p w14:paraId="5FE784DC" w14:textId="0F404DBB" w:rsidR="00D67D61" w:rsidRPr="00AB27DB" w:rsidRDefault="006F7617" w:rsidP="00D67D61">
      <w:pPr>
        <w:jc w:val="both"/>
        <w:rPr>
          <w:rFonts w:ascii="Segoe UI Historic" w:hAnsi="Segoe UI Historic" w:cs="Segoe UI Historic"/>
          <w:color w:val="15877F" w:themeColor="accent3" w:themeShade="80"/>
          <w:sz w:val="24"/>
          <w:szCs w:val="24"/>
          <w:lang w:val="ca-ES"/>
        </w:rPr>
      </w:pPr>
      <w:r w:rsidRPr="00AB27DB">
        <w:rPr>
          <w:rFonts w:ascii="Segoe UI Historic" w:hAnsi="Segoe UI Historic" w:cs="Segoe UI Historic"/>
          <w:color w:val="15877F" w:themeColor="accent3" w:themeShade="80"/>
          <w:sz w:val="24"/>
          <w:szCs w:val="24"/>
          <w:lang w:val="ca-ES"/>
        </w:rPr>
        <w:t>L</w:t>
      </w:r>
      <w:r w:rsidR="00BB63B6" w:rsidRPr="00AB27DB">
        <w:rPr>
          <w:rFonts w:ascii="Segoe UI Historic" w:hAnsi="Segoe UI Historic" w:cs="Segoe UI Historic"/>
          <w:color w:val="15877F" w:themeColor="accent3" w:themeShade="80"/>
          <w:sz w:val="24"/>
          <w:szCs w:val="24"/>
          <w:lang w:val="ca-ES"/>
        </w:rPr>
        <w:t>’estètica</w:t>
      </w:r>
    </w:p>
    <w:p w14:paraId="4FE0E707" w14:textId="17E17B82" w:rsidR="00D67D61" w:rsidRPr="000B2A5C" w:rsidRDefault="00D67D61"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En els </w:t>
      </w:r>
      <w:r w:rsidR="00FB68DA" w:rsidRPr="000B2A5C">
        <w:rPr>
          <w:rFonts w:ascii="Segoe UI Historic" w:hAnsi="Segoe UI Historic" w:cs="Segoe UI Historic"/>
          <w:sz w:val="24"/>
          <w:szCs w:val="24"/>
          <w:lang w:val="ca-ES"/>
        </w:rPr>
        <w:t xml:space="preserve">diferents </w:t>
      </w:r>
      <w:r w:rsidRPr="000B2A5C">
        <w:rPr>
          <w:rFonts w:ascii="Segoe UI Historic" w:hAnsi="Segoe UI Historic" w:cs="Segoe UI Historic"/>
          <w:sz w:val="24"/>
          <w:szCs w:val="24"/>
          <w:lang w:val="ca-ES"/>
        </w:rPr>
        <w:t xml:space="preserve">espais la grandària, l’estètica (defugint d’alguns estils decoratius </w:t>
      </w:r>
      <w:proofErr w:type="spellStart"/>
      <w:r w:rsidRPr="000B2A5C">
        <w:rPr>
          <w:rFonts w:ascii="Segoe UI Historic" w:hAnsi="Segoe UI Historic" w:cs="Segoe UI Historic"/>
          <w:sz w:val="24"/>
          <w:szCs w:val="24"/>
          <w:lang w:val="ca-ES"/>
        </w:rPr>
        <w:t>infantilitzadors</w:t>
      </w:r>
      <w:proofErr w:type="spellEnd"/>
      <w:r w:rsidRPr="000B2A5C">
        <w:rPr>
          <w:rFonts w:ascii="Segoe UI Historic" w:hAnsi="Segoe UI Historic" w:cs="Segoe UI Historic"/>
          <w:sz w:val="24"/>
          <w:szCs w:val="24"/>
          <w:lang w:val="ca-ES"/>
        </w:rPr>
        <w:t>), la lluminositat, la distribució, les formes, els colors i la decoració, són aspectes importants, i també la distribució adequada del mobiliari i altres equipaments, ja que ofereixen possibilitats d’expressió als nens. Procurem que sigui un ambient similar al d’una llar, acollidor i harmònic (materials naturals, colors suaus, etc.) i evit</w:t>
      </w:r>
      <w:r w:rsidR="00A22665" w:rsidRPr="000B2A5C">
        <w:rPr>
          <w:rFonts w:ascii="Segoe UI Historic" w:hAnsi="Segoe UI Historic" w:cs="Segoe UI Historic"/>
          <w:sz w:val="24"/>
          <w:szCs w:val="24"/>
          <w:lang w:val="ca-ES"/>
        </w:rPr>
        <w:t xml:space="preserve">em </w:t>
      </w:r>
      <w:r w:rsidRPr="000B2A5C">
        <w:rPr>
          <w:rFonts w:ascii="Segoe UI Historic" w:hAnsi="Segoe UI Historic" w:cs="Segoe UI Historic"/>
          <w:sz w:val="24"/>
          <w:szCs w:val="24"/>
          <w:lang w:val="ca-ES"/>
        </w:rPr>
        <w:t>que els espais siguin impersonals, freds, uniformes i sense personalitat pròpia.</w:t>
      </w:r>
    </w:p>
    <w:p w14:paraId="18EB31CD" w14:textId="77777777" w:rsidR="00AB27DB" w:rsidRDefault="00AB27DB" w:rsidP="00D67D61">
      <w:pPr>
        <w:jc w:val="both"/>
        <w:rPr>
          <w:rFonts w:ascii="Segoe UI Historic" w:hAnsi="Segoe UI Historic" w:cs="Segoe UI Historic"/>
          <w:sz w:val="24"/>
          <w:szCs w:val="24"/>
          <w:lang w:val="ca-ES"/>
        </w:rPr>
      </w:pPr>
    </w:p>
    <w:p w14:paraId="020BE218" w14:textId="1158DB8C" w:rsidR="00D67D61" w:rsidRPr="000B2A5C" w:rsidRDefault="00D931F9"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La decoració es composa </w:t>
      </w:r>
      <w:r w:rsidR="008250D7" w:rsidRPr="000B2A5C">
        <w:rPr>
          <w:rFonts w:ascii="Segoe UI Historic" w:hAnsi="Segoe UI Historic" w:cs="Segoe UI Historic"/>
          <w:sz w:val="24"/>
          <w:szCs w:val="24"/>
          <w:lang w:val="ca-ES"/>
        </w:rPr>
        <w:t xml:space="preserve">principalment </w:t>
      </w:r>
      <w:r w:rsidR="0091152B" w:rsidRPr="000B2A5C">
        <w:rPr>
          <w:rFonts w:ascii="Segoe UI Historic" w:hAnsi="Segoe UI Historic" w:cs="Segoe UI Historic"/>
          <w:sz w:val="24"/>
          <w:szCs w:val="24"/>
          <w:lang w:val="ca-ES"/>
        </w:rPr>
        <w:t xml:space="preserve">d’espais </w:t>
      </w:r>
      <w:r w:rsidR="00D67D61" w:rsidRPr="000B2A5C">
        <w:rPr>
          <w:rFonts w:ascii="Segoe UI Historic" w:hAnsi="Segoe UI Historic" w:cs="Segoe UI Historic"/>
          <w:sz w:val="24"/>
          <w:szCs w:val="24"/>
          <w:lang w:val="ca-ES"/>
        </w:rPr>
        <w:t xml:space="preserve">blancs, sense estímuls (per evitar la sobrecàrrega d’estímuls visuals, auditius, olfactius, </w:t>
      </w:r>
      <w:proofErr w:type="spellStart"/>
      <w:r w:rsidR="00D67D61" w:rsidRPr="000B2A5C">
        <w:rPr>
          <w:rFonts w:ascii="Segoe UI Historic" w:hAnsi="Segoe UI Historic" w:cs="Segoe UI Historic"/>
          <w:sz w:val="24"/>
          <w:szCs w:val="24"/>
          <w:lang w:val="ca-ES"/>
        </w:rPr>
        <w:t>etc</w:t>
      </w:r>
      <w:proofErr w:type="spellEnd"/>
      <w:r w:rsidR="00D67D61" w:rsidRPr="000B2A5C">
        <w:rPr>
          <w:rFonts w:ascii="Segoe UI Historic" w:hAnsi="Segoe UI Historic" w:cs="Segoe UI Historic"/>
          <w:sz w:val="24"/>
          <w:szCs w:val="24"/>
          <w:lang w:val="ca-ES"/>
        </w:rPr>
        <w:t xml:space="preserve">), </w:t>
      </w:r>
      <w:r w:rsidR="00D52FDB" w:rsidRPr="000B2A5C">
        <w:rPr>
          <w:rFonts w:ascii="Segoe UI Historic" w:hAnsi="Segoe UI Historic" w:cs="Segoe UI Historic"/>
          <w:sz w:val="24"/>
          <w:szCs w:val="24"/>
          <w:lang w:val="ca-ES"/>
        </w:rPr>
        <w:t xml:space="preserve">així com </w:t>
      </w:r>
      <w:r w:rsidR="00867B45" w:rsidRPr="000B2A5C">
        <w:rPr>
          <w:rFonts w:ascii="Segoe UI Historic" w:hAnsi="Segoe UI Historic" w:cs="Segoe UI Historic"/>
          <w:sz w:val="24"/>
          <w:szCs w:val="24"/>
          <w:lang w:val="ca-ES"/>
        </w:rPr>
        <w:t xml:space="preserve">d’un </w:t>
      </w:r>
      <w:r w:rsidR="00D67D61" w:rsidRPr="000B2A5C">
        <w:rPr>
          <w:rFonts w:ascii="Segoe UI Historic" w:hAnsi="Segoe UI Historic" w:cs="Segoe UI Historic"/>
          <w:sz w:val="24"/>
          <w:szCs w:val="24"/>
          <w:lang w:val="ca-ES"/>
        </w:rPr>
        <w:t>bon nivell pel que fa a l’ordre, la seguretat, el manteniment, la higiene i la conservació.</w:t>
      </w:r>
    </w:p>
    <w:p w14:paraId="5C258A70" w14:textId="6B449481" w:rsidR="00D67D61" w:rsidRDefault="00D67D61"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br/>
        <w:t xml:space="preserve">El disseny </w:t>
      </w:r>
      <w:r w:rsidR="00867B45" w:rsidRPr="000B2A5C">
        <w:rPr>
          <w:rFonts w:ascii="Segoe UI Historic" w:hAnsi="Segoe UI Historic" w:cs="Segoe UI Historic"/>
          <w:sz w:val="24"/>
          <w:szCs w:val="24"/>
          <w:lang w:val="ca-ES"/>
        </w:rPr>
        <w:t xml:space="preserve">integra </w:t>
      </w:r>
      <w:r w:rsidRPr="000B2A5C">
        <w:rPr>
          <w:rFonts w:ascii="Segoe UI Historic" w:hAnsi="Segoe UI Historic" w:cs="Segoe UI Historic"/>
          <w:sz w:val="24"/>
          <w:szCs w:val="24"/>
          <w:lang w:val="ca-ES"/>
        </w:rPr>
        <w:t>la llibertat</w:t>
      </w:r>
      <w:r w:rsidR="001B4C5A">
        <w:rPr>
          <w:rFonts w:ascii="Segoe UI Historic" w:hAnsi="Segoe UI Historic" w:cs="Segoe UI Historic"/>
          <w:sz w:val="24"/>
          <w:szCs w:val="24"/>
          <w:lang w:val="ca-ES"/>
        </w:rPr>
        <w:t>,</w:t>
      </w:r>
      <w:r w:rsidRPr="000B2A5C">
        <w:rPr>
          <w:rFonts w:ascii="Segoe UI Historic" w:hAnsi="Segoe UI Historic" w:cs="Segoe UI Historic"/>
          <w:sz w:val="24"/>
          <w:szCs w:val="24"/>
          <w:lang w:val="ca-ES"/>
        </w:rPr>
        <w:t xml:space="preserve"> i l’espai ofereix la natura en la planificació dels espais interiors (espais amb llums i ombres contrastades, espai buit que els infants poden omplir, caos i ordre).</w:t>
      </w:r>
    </w:p>
    <w:p w14:paraId="7F14F407" w14:textId="77777777" w:rsidR="00E81DD1" w:rsidRPr="000B2A5C" w:rsidRDefault="00E81DD1" w:rsidP="00D67D61">
      <w:pPr>
        <w:jc w:val="both"/>
        <w:rPr>
          <w:rFonts w:ascii="Segoe UI Historic" w:hAnsi="Segoe UI Historic" w:cs="Segoe UI Historic"/>
          <w:sz w:val="24"/>
          <w:szCs w:val="24"/>
          <w:lang w:val="ca-ES"/>
        </w:rPr>
      </w:pPr>
    </w:p>
    <w:p w14:paraId="7232094C" w14:textId="65FE26E8" w:rsidR="00D67D61" w:rsidRPr="000B2A5C" w:rsidRDefault="00EA4092"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lastRenderedPageBreak/>
        <w:t>A</w:t>
      </w:r>
      <w:r w:rsidR="006542F5" w:rsidRPr="000B2A5C">
        <w:rPr>
          <w:rFonts w:ascii="Segoe UI Historic" w:hAnsi="Segoe UI Historic" w:cs="Segoe UI Historic"/>
          <w:sz w:val="24"/>
          <w:szCs w:val="24"/>
          <w:lang w:val="ca-ES"/>
        </w:rPr>
        <w:t xml:space="preserve">djunto </w:t>
      </w:r>
      <w:r w:rsidR="00F959E6" w:rsidRPr="000B2A5C">
        <w:rPr>
          <w:rFonts w:ascii="Segoe UI Historic" w:hAnsi="Segoe UI Historic" w:cs="Segoe UI Historic"/>
          <w:sz w:val="24"/>
          <w:szCs w:val="24"/>
          <w:lang w:val="ca-ES"/>
        </w:rPr>
        <w:t>de manera provisional</w:t>
      </w:r>
      <w:r w:rsidR="00085FAD" w:rsidRPr="000B2A5C">
        <w:rPr>
          <w:rFonts w:ascii="Segoe UI Historic" w:hAnsi="Segoe UI Historic" w:cs="Segoe UI Historic"/>
          <w:sz w:val="24"/>
          <w:szCs w:val="24"/>
          <w:lang w:val="ca-ES"/>
        </w:rPr>
        <w:t xml:space="preserve"> </w:t>
      </w:r>
      <w:r w:rsidR="00E234D4" w:rsidRPr="000B2A5C">
        <w:rPr>
          <w:rFonts w:ascii="Segoe UI Historic" w:hAnsi="Segoe UI Historic" w:cs="Segoe UI Historic"/>
          <w:sz w:val="24"/>
          <w:szCs w:val="24"/>
          <w:lang w:val="ca-ES"/>
        </w:rPr>
        <w:t xml:space="preserve">espais que compleixen amb </w:t>
      </w:r>
      <w:r w:rsidR="00585B73" w:rsidRPr="000B2A5C">
        <w:rPr>
          <w:rFonts w:ascii="Segoe UI Historic" w:hAnsi="Segoe UI Historic" w:cs="Segoe UI Historic"/>
          <w:sz w:val="24"/>
          <w:szCs w:val="24"/>
          <w:lang w:val="ca-ES"/>
        </w:rPr>
        <w:t xml:space="preserve">l’estètica que </w:t>
      </w:r>
      <w:r w:rsidR="00F71740" w:rsidRPr="000B2A5C">
        <w:rPr>
          <w:rFonts w:ascii="Segoe UI Historic" w:hAnsi="Segoe UI Historic" w:cs="Segoe UI Historic"/>
          <w:sz w:val="24"/>
          <w:szCs w:val="24"/>
          <w:lang w:val="ca-ES"/>
        </w:rPr>
        <w:t xml:space="preserve">tindrà </w:t>
      </w:r>
      <w:r w:rsidR="00085FAD" w:rsidRPr="000B2A5C">
        <w:rPr>
          <w:rFonts w:ascii="Segoe UI Historic" w:hAnsi="Segoe UI Historic" w:cs="Segoe UI Historic"/>
          <w:sz w:val="24"/>
          <w:szCs w:val="24"/>
          <w:lang w:val="ca-ES"/>
        </w:rPr>
        <w:t xml:space="preserve">aquest </w:t>
      </w:r>
      <w:r w:rsidR="00F71740" w:rsidRPr="000B2A5C">
        <w:rPr>
          <w:rFonts w:ascii="Segoe UI Historic" w:hAnsi="Segoe UI Historic" w:cs="Segoe UI Historic"/>
          <w:sz w:val="24"/>
          <w:szCs w:val="24"/>
          <w:lang w:val="ca-ES"/>
        </w:rPr>
        <w:t>projecte</w:t>
      </w:r>
      <w:r w:rsidR="00085FAD" w:rsidRPr="000B2A5C">
        <w:rPr>
          <w:rFonts w:ascii="Segoe UI Historic" w:hAnsi="Segoe UI Historic" w:cs="Segoe UI Historic"/>
          <w:sz w:val="24"/>
          <w:szCs w:val="24"/>
          <w:lang w:val="ca-ES"/>
        </w:rPr>
        <w:t xml:space="preserve"> (espai projecte </w:t>
      </w:r>
      <w:proofErr w:type="spellStart"/>
      <w:r w:rsidR="00085FAD" w:rsidRPr="000B2A5C">
        <w:rPr>
          <w:rFonts w:ascii="Segoe UI Historic" w:hAnsi="Segoe UI Historic" w:cs="Segoe UI Historic"/>
          <w:sz w:val="24"/>
          <w:szCs w:val="24"/>
          <w:lang w:val="ca-ES"/>
        </w:rPr>
        <w:t>Tata</w:t>
      </w:r>
      <w:proofErr w:type="spellEnd"/>
      <w:r w:rsidR="00085FAD" w:rsidRPr="000B2A5C">
        <w:rPr>
          <w:rFonts w:ascii="Segoe UI Historic" w:hAnsi="Segoe UI Historic" w:cs="Segoe UI Historic"/>
          <w:sz w:val="24"/>
          <w:szCs w:val="24"/>
          <w:lang w:val="ca-ES"/>
        </w:rPr>
        <w:t xml:space="preserve"> en construcció)</w:t>
      </w:r>
      <w:r w:rsidR="00F71740" w:rsidRPr="000B2A5C">
        <w:rPr>
          <w:rFonts w:ascii="Segoe UI Historic" w:hAnsi="Segoe UI Historic" w:cs="Segoe UI Historic"/>
          <w:sz w:val="24"/>
          <w:szCs w:val="24"/>
          <w:lang w:val="ca-ES"/>
        </w:rPr>
        <w:t xml:space="preserve">, així com alguns dels </w:t>
      </w:r>
      <w:r w:rsidR="00776B24" w:rsidRPr="000B2A5C">
        <w:rPr>
          <w:rFonts w:ascii="Segoe UI Historic" w:hAnsi="Segoe UI Historic" w:cs="Segoe UI Historic"/>
          <w:sz w:val="24"/>
          <w:szCs w:val="24"/>
          <w:lang w:val="ca-ES"/>
        </w:rPr>
        <w:t xml:space="preserve">elements i </w:t>
      </w:r>
      <w:r w:rsidR="00F71740" w:rsidRPr="000B2A5C">
        <w:rPr>
          <w:rFonts w:ascii="Segoe UI Historic" w:hAnsi="Segoe UI Historic" w:cs="Segoe UI Historic"/>
          <w:sz w:val="24"/>
          <w:szCs w:val="24"/>
          <w:lang w:val="ca-ES"/>
        </w:rPr>
        <w:t>materials</w:t>
      </w:r>
      <w:r w:rsidR="00014C85" w:rsidRPr="000B2A5C">
        <w:rPr>
          <w:rFonts w:ascii="Segoe UI Historic" w:hAnsi="Segoe UI Historic" w:cs="Segoe UI Historic"/>
          <w:sz w:val="24"/>
          <w:szCs w:val="24"/>
          <w:lang w:val="ca-ES"/>
        </w:rPr>
        <w:t xml:space="preserve"> </w:t>
      </w:r>
      <w:r w:rsidR="00CA6908" w:rsidRPr="000B2A5C">
        <w:rPr>
          <w:rFonts w:ascii="Segoe UI Historic" w:hAnsi="Segoe UI Historic" w:cs="Segoe UI Historic"/>
          <w:sz w:val="24"/>
          <w:szCs w:val="24"/>
          <w:lang w:val="ca-ES"/>
        </w:rPr>
        <w:t xml:space="preserve">que volem </w:t>
      </w:r>
      <w:r w:rsidR="00633E4A">
        <w:rPr>
          <w:rFonts w:ascii="Segoe UI Historic" w:hAnsi="Segoe UI Historic" w:cs="Segoe UI Historic"/>
          <w:sz w:val="24"/>
          <w:szCs w:val="24"/>
          <w:lang w:val="ca-ES"/>
        </w:rPr>
        <w:t>tenir</w:t>
      </w:r>
      <w:r w:rsidR="00CA6908" w:rsidRPr="000B2A5C">
        <w:rPr>
          <w:rFonts w:ascii="Segoe UI Historic" w:hAnsi="Segoe UI Historic" w:cs="Segoe UI Historic"/>
          <w:sz w:val="24"/>
          <w:szCs w:val="24"/>
          <w:lang w:val="ca-ES"/>
        </w:rPr>
        <w:t xml:space="preserve">. </w:t>
      </w:r>
    </w:p>
    <w:p w14:paraId="049BAB83" w14:textId="42422E1A" w:rsidR="00D67D61" w:rsidRPr="000B2A5C" w:rsidRDefault="00C1064D"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9296" behindDoc="0" locked="0" layoutInCell="1" allowOverlap="1" wp14:anchorId="0C74AA2C" wp14:editId="32A5A331">
            <wp:simplePos x="0" y="0"/>
            <wp:positionH relativeFrom="column">
              <wp:posOffset>947420</wp:posOffset>
            </wp:positionH>
            <wp:positionV relativeFrom="paragraph">
              <wp:posOffset>142875</wp:posOffset>
            </wp:positionV>
            <wp:extent cx="3886200" cy="2804841"/>
            <wp:effectExtent l="361950" t="361950" r="457200" b="357505"/>
            <wp:wrapThrough wrapText="bothSides">
              <wp:wrapPolygon edited="0">
                <wp:start x="20753" y="-2787"/>
                <wp:lineTo x="4129" y="-2494"/>
                <wp:lineTo x="4129" y="-147"/>
                <wp:lineTo x="-2012" y="-147"/>
                <wp:lineTo x="-1906" y="4548"/>
                <wp:lineTo x="-847" y="13937"/>
                <wp:lineTo x="-529" y="18632"/>
                <wp:lineTo x="-106" y="20979"/>
                <wp:lineTo x="106" y="24206"/>
                <wp:lineTo x="2012" y="24206"/>
                <wp:lineTo x="2118" y="23913"/>
                <wp:lineTo x="8682" y="23326"/>
                <wp:lineTo x="8788" y="23326"/>
                <wp:lineTo x="24035" y="20979"/>
                <wp:lineTo x="21812" y="2201"/>
                <wp:lineTo x="21388" y="-2787"/>
                <wp:lineTo x="20753" y="-2787"/>
              </wp:wrapPolygon>
            </wp:wrapThrough>
            <wp:docPr id="6" name="Imagen 5" descr="Imagen que contiene interior, vivo, estante, cuarto&#10;&#10;Descripción generada automáticamente">
              <a:extLst xmlns:a="http://schemas.openxmlformats.org/drawingml/2006/main">
                <a:ext uri="{FF2B5EF4-FFF2-40B4-BE49-F238E27FC236}">
                  <a16:creationId xmlns:a16="http://schemas.microsoft.com/office/drawing/2014/main" id="{67691A25-CCAB-7C48-8766-AFA754FB6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interior, vivo, estante, cuarto&#10;&#10;Descripción generada automáticamente">
                      <a:extLst>
                        <a:ext uri="{FF2B5EF4-FFF2-40B4-BE49-F238E27FC236}">
                          <a16:creationId xmlns:a16="http://schemas.microsoft.com/office/drawing/2014/main" id="{67691A25-CCAB-7C48-8766-AFA754FB6E6B}"/>
                        </a:ext>
                      </a:extLst>
                    </pic:cNvPr>
                    <pic:cNvPicPr>
                      <a:picLocks noChangeAspect="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886200" cy="280484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anchor>
        </w:drawing>
      </w:r>
    </w:p>
    <w:p w14:paraId="630F80A7" w14:textId="6F9F02FA" w:rsidR="00D67D61" w:rsidRPr="000B2A5C" w:rsidRDefault="00D67D61" w:rsidP="00D67D61">
      <w:pPr>
        <w:jc w:val="both"/>
        <w:rPr>
          <w:rFonts w:ascii="Segoe UI Historic" w:hAnsi="Segoe UI Historic" w:cs="Segoe UI Historic"/>
          <w:sz w:val="24"/>
          <w:szCs w:val="24"/>
          <w:lang w:val="ca-ES"/>
        </w:rPr>
      </w:pPr>
    </w:p>
    <w:p w14:paraId="64C76C1E" w14:textId="77777777" w:rsidR="00D67D61" w:rsidRPr="000B2A5C" w:rsidRDefault="00D67D61" w:rsidP="00D67D61">
      <w:pPr>
        <w:jc w:val="both"/>
        <w:rPr>
          <w:rFonts w:ascii="Segoe UI Historic" w:hAnsi="Segoe UI Historic" w:cs="Segoe UI Historic"/>
          <w:sz w:val="24"/>
          <w:szCs w:val="24"/>
          <w:lang w:val="ca-ES"/>
        </w:rPr>
      </w:pPr>
    </w:p>
    <w:p w14:paraId="518BB8DA" w14:textId="77777777" w:rsidR="00D67D61" w:rsidRPr="000B2A5C" w:rsidRDefault="00D67D61" w:rsidP="00D67D61">
      <w:pPr>
        <w:jc w:val="both"/>
        <w:rPr>
          <w:rFonts w:ascii="Segoe UI Historic" w:hAnsi="Segoe UI Historic" w:cs="Segoe UI Historic"/>
          <w:sz w:val="24"/>
          <w:szCs w:val="24"/>
          <w:lang w:val="ca-ES"/>
        </w:rPr>
      </w:pPr>
    </w:p>
    <w:p w14:paraId="783F69FE" w14:textId="77777777" w:rsidR="00D67D61" w:rsidRPr="000B2A5C" w:rsidRDefault="00D67D61" w:rsidP="00D67D61">
      <w:pPr>
        <w:jc w:val="both"/>
        <w:rPr>
          <w:rFonts w:ascii="Segoe UI Historic" w:hAnsi="Segoe UI Historic" w:cs="Segoe UI Historic"/>
          <w:sz w:val="24"/>
          <w:szCs w:val="24"/>
          <w:lang w:val="ca-ES"/>
        </w:rPr>
      </w:pPr>
    </w:p>
    <w:p w14:paraId="33D23D92" w14:textId="77777777" w:rsidR="00D67D61" w:rsidRPr="000B2A5C" w:rsidRDefault="00D67D61" w:rsidP="00D67D61">
      <w:pPr>
        <w:jc w:val="both"/>
        <w:rPr>
          <w:rFonts w:ascii="Segoe UI Historic" w:hAnsi="Segoe UI Historic" w:cs="Segoe UI Historic"/>
          <w:sz w:val="24"/>
          <w:szCs w:val="24"/>
          <w:lang w:val="ca-ES"/>
        </w:rPr>
      </w:pPr>
    </w:p>
    <w:p w14:paraId="2390CD1A" w14:textId="77777777" w:rsidR="00D67D61" w:rsidRPr="000B2A5C" w:rsidRDefault="00D67D61" w:rsidP="00D67D61">
      <w:pPr>
        <w:jc w:val="both"/>
        <w:rPr>
          <w:rFonts w:ascii="Segoe UI Historic" w:hAnsi="Segoe UI Historic" w:cs="Segoe UI Historic"/>
          <w:sz w:val="24"/>
          <w:szCs w:val="24"/>
          <w:lang w:val="ca-ES"/>
        </w:rPr>
      </w:pPr>
    </w:p>
    <w:p w14:paraId="051927BB" w14:textId="77777777" w:rsidR="00D67D61" w:rsidRPr="000B2A5C" w:rsidRDefault="00D67D61" w:rsidP="00D67D61">
      <w:pPr>
        <w:jc w:val="both"/>
        <w:rPr>
          <w:rFonts w:ascii="Segoe UI Historic" w:hAnsi="Segoe UI Historic" w:cs="Segoe UI Historic"/>
          <w:sz w:val="24"/>
          <w:szCs w:val="24"/>
          <w:lang w:val="ca-ES"/>
        </w:rPr>
      </w:pPr>
    </w:p>
    <w:p w14:paraId="3115D6C6" w14:textId="77777777" w:rsidR="00D67D61" w:rsidRPr="000B2A5C" w:rsidRDefault="00D67D61" w:rsidP="00D67D61">
      <w:pPr>
        <w:jc w:val="both"/>
        <w:rPr>
          <w:rFonts w:ascii="Segoe UI Historic" w:hAnsi="Segoe UI Historic" w:cs="Segoe UI Historic"/>
          <w:sz w:val="24"/>
          <w:szCs w:val="24"/>
          <w:lang w:val="ca-ES"/>
        </w:rPr>
      </w:pPr>
    </w:p>
    <w:p w14:paraId="2DDD395B" w14:textId="4485754C" w:rsidR="00D67D61" w:rsidRPr="000B2A5C" w:rsidRDefault="00C1064D"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7248" behindDoc="0" locked="0" layoutInCell="1" allowOverlap="1" wp14:anchorId="0BB4CCAF" wp14:editId="59B22EC5">
            <wp:simplePos x="0" y="0"/>
            <wp:positionH relativeFrom="page">
              <wp:posOffset>1489075</wp:posOffset>
            </wp:positionH>
            <wp:positionV relativeFrom="paragraph">
              <wp:posOffset>210185</wp:posOffset>
            </wp:positionV>
            <wp:extent cx="4538980" cy="2780665"/>
            <wp:effectExtent l="876300" t="114300" r="109220" b="172085"/>
            <wp:wrapThrough wrapText="bothSides">
              <wp:wrapPolygon edited="0">
                <wp:start x="-544" y="-888"/>
                <wp:lineTo x="-544" y="15982"/>
                <wp:lineTo x="-4170" y="15982"/>
                <wp:lineTo x="-4170" y="18349"/>
                <wp:lineTo x="-3354" y="18349"/>
                <wp:lineTo x="-3354" y="20717"/>
                <wp:lineTo x="-1632" y="20717"/>
                <wp:lineTo x="-1632" y="21753"/>
                <wp:lineTo x="-272" y="22789"/>
                <wp:lineTo x="21485" y="22789"/>
                <wp:lineTo x="22029" y="20865"/>
                <wp:lineTo x="22029" y="-888"/>
                <wp:lineTo x="-544" y="-888"/>
              </wp:wrapPolygon>
            </wp:wrapThrough>
            <wp:docPr id="1" name="Marcador de contenido 5" descr="Una sala de estar&#10;&#10;Descripción generada automáticamente">
              <a:extLst xmlns:a="http://schemas.openxmlformats.org/drawingml/2006/main">
                <a:ext uri="{FF2B5EF4-FFF2-40B4-BE49-F238E27FC236}">
                  <a16:creationId xmlns:a16="http://schemas.microsoft.com/office/drawing/2014/main" id="{53A62736-BDA4-2049-BABB-9CEB3FC265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Una sala de estar&#10;&#10;Descripción generada automáticamente">
                      <a:extLst>
                        <a:ext uri="{FF2B5EF4-FFF2-40B4-BE49-F238E27FC236}">
                          <a16:creationId xmlns:a16="http://schemas.microsoft.com/office/drawing/2014/main" id="{53A62736-BDA4-2049-BABB-9CEB3FC2654E}"/>
                        </a:ext>
                      </a:extLst>
                    </pic:cNvPr>
                    <pic:cNvPicPr>
                      <a:picLocks noGrp="1" noChangeAspect="1"/>
                    </pic:cNvPicPr>
                  </pic:nvPicPr>
                  <pic:blipFill>
                    <a:blip r:embed="rId27">
                      <a:extLst>
                        <a:ext uri="{28A0092B-C50C-407E-A947-70E740481C1C}">
                          <a14:useLocalDpi xmlns:a14="http://schemas.microsoft.com/office/drawing/2010/main"/>
                        </a:ext>
                      </a:extLst>
                    </a:blip>
                    <a:stretch>
                      <a:fillRect/>
                    </a:stretch>
                  </pic:blipFill>
                  <pic:spPr>
                    <a:xfrm>
                      <a:off x="0" y="0"/>
                      <a:ext cx="4538980" cy="278066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1AEE2038" w14:textId="0144B94D" w:rsidR="00D67D61" w:rsidRPr="000B2A5C" w:rsidRDefault="00D67D61" w:rsidP="00D67D61">
      <w:pPr>
        <w:jc w:val="both"/>
        <w:rPr>
          <w:rFonts w:ascii="Segoe UI Historic" w:hAnsi="Segoe UI Historic" w:cs="Segoe UI Historic"/>
          <w:sz w:val="24"/>
          <w:szCs w:val="24"/>
          <w:lang w:val="ca-ES"/>
        </w:rPr>
      </w:pPr>
    </w:p>
    <w:p w14:paraId="3C56B4BF" w14:textId="7E2EE321" w:rsidR="00D67D61" w:rsidRPr="000B2A5C" w:rsidRDefault="00D67D61" w:rsidP="00D67D61">
      <w:pPr>
        <w:jc w:val="both"/>
        <w:rPr>
          <w:rFonts w:ascii="Segoe UI Historic" w:hAnsi="Segoe UI Historic" w:cs="Segoe UI Historic"/>
          <w:sz w:val="24"/>
          <w:szCs w:val="24"/>
          <w:lang w:val="ca-ES"/>
        </w:rPr>
      </w:pPr>
    </w:p>
    <w:p w14:paraId="6560EA43" w14:textId="77777777" w:rsidR="00D67D61" w:rsidRPr="000B2A5C" w:rsidRDefault="00D67D61" w:rsidP="00D67D61">
      <w:pPr>
        <w:jc w:val="both"/>
        <w:rPr>
          <w:rFonts w:ascii="Segoe UI Historic" w:hAnsi="Segoe UI Historic" w:cs="Segoe UI Historic"/>
          <w:sz w:val="24"/>
          <w:szCs w:val="24"/>
          <w:lang w:val="ca-ES"/>
        </w:rPr>
      </w:pPr>
    </w:p>
    <w:p w14:paraId="5207F53D" w14:textId="77777777" w:rsidR="00D67D61" w:rsidRPr="000B2A5C" w:rsidRDefault="00D67D61" w:rsidP="00D67D61">
      <w:pPr>
        <w:jc w:val="both"/>
        <w:rPr>
          <w:rFonts w:ascii="Segoe UI Historic" w:hAnsi="Segoe UI Historic" w:cs="Segoe UI Historic"/>
          <w:sz w:val="24"/>
          <w:szCs w:val="24"/>
          <w:lang w:val="ca-ES"/>
        </w:rPr>
      </w:pPr>
    </w:p>
    <w:p w14:paraId="16580A64" w14:textId="77777777" w:rsidR="00D67D61" w:rsidRPr="000B2A5C" w:rsidRDefault="00D67D61" w:rsidP="00D67D61">
      <w:pPr>
        <w:jc w:val="both"/>
        <w:rPr>
          <w:rFonts w:ascii="Segoe UI Historic" w:hAnsi="Segoe UI Historic" w:cs="Segoe UI Historic"/>
          <w:sz w:val="24"/>
          <w:szCs w:val="24"/>
          <w:lang w:val="ca-ES"/>
        </w:rPr>
      </w:pPr>
    </w:p>
    <w:p w14:paraId="4A936104" w14:textId="77777777" w:rsidR="00D67D61" w:rsidRPr="000B2A5C" w:rsidRDefault="00D67D61" w:rsidP="00D67D61">
      <w:pPr>
        <w:jc w:val="both"/>
        <w:rPr>
          <w:rFonts w:ascii="Segoe UI Historic" w:hAnsi="Segoe UI Historic" w:cs="Segoe UI Historic"/>
          <w:sz w:val="24"/>
          <w:szCs w:val="24"/>
          <w:lang w:val="ca-ES"/>
        </w:rPr>
      </w:pPr>
    </w:p>
    <w:p w14:paraId="12FDA342" w14:textId="77777777" w:rsidR="00D67D61" w:rsidRPr="000B2A5C" w:rsidRDefault="00D67D61" w:rsidP="00D67D61">
      <w:pPr>
        <w:jc w:val="both"/>
        <w:rPr>
          <w:rFonts w:ascii="Segoe UI Historic" w:hAnsi="Segoe UI Historic" w:cs="Segoe UI Historic"/>
          <w:sz w:val="24"/>
          <w:szCs w:val="24"/>
          <w:lang w:val="ca-ES"/>
        </w:rPr>
      </w:pPr>
    </w:p>
    <w:p w14:paraId="276CD56C" w14:textId="77777777" w:rsidR="00D67D61" w:rsidRPr="000B2A5C" w:rsidRDefault="00D67D61" w:rsidP="00D67D61">
      <w:pPr>
        <w:jc w:val="both"/>
        <w:rPr>
          <w:rFonts w:ascii="Segoe UI Historic" w:hAnsi="Segoe UI Historic" w:cs="Segoe UI Historic"/>
          <w:sz w:val="24"/>
          <w:szCs w:val="24"/>
          <w:lang w:val="ca-ES"/>
        </w:rPr>
      </w:pPr>
    </w:p>
    <w:p w14:paraId="15445DCA" w14:textId="77777777" w:rsidR="00D67D61" w:rsidRPr="000B2A5C" w:rsidRDefault="00D67D61" w:rsidP="00D67D61">
      <w:pPr>
        <w:jc w:val="both"/>
        <w:rPr>
          <w:rFonts w:ascii="Segoe UI Historic" w:hAnsi="Segoe UI Historic" w:cs="Segoe UI Historic"/>
          <w:sz w:val="24"/>
          <w:szCs w:val="24"/>
          <w:lang w:val="ca-ES"/>
        </w:rPr>
      </w:pPr>
    </w:p>
    <w:p w14:paraId="7ACEC1C8" w14:textId="0C49D3A6" w:rsidR="00D67D61" w:rsidRPr="000B2A5C" w:rsidRDefault="00C1064D"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1344" behindDoc="0" locked="0" layoutInCell="1" allowOverlap="1" wp14:anchorId="1E5010A4" wp14:editId="6C7DD3A9">
            <wp:simplePos x="0" y="0"/>
            <wp:positionH relativeFrom="margin">
              <wp:posOffset>878205</wp:posOffset>
            </wp:positionH>
            <wp:positionV relativeFrom="paragraph">
              <wp:posOffset>233045</wp:posOffset>
            </wp:positionV>
            <wp:extent cx="4593590" cy="2905125"/>
            <wp:effectExtent l="914400" t="114300" r="111760" b="180975"/>
            <wp:wrapNone/>
            <wp:docPr id="11" name="Marcador de contenido 10" descr="Una sala de estar&#10;&#10;Descripción generada automáticamente con confianza media">
              <a:extLst xmlns:a="http://schemas.openxmlformats.org/drawingml/2006/main">
                <a:ext uri="{FF2B5EF4-FFF2-40B4-BE49-F238E27FC236}">
                  <a16:creationId xmlns:a16="http://schemas.microsoft.com/office/drawing/2014/main" id="{FC743DB9-7DFA-5844-8D4F-291FB2A776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Marcador de contenido 10" descr="Una sala de estar&#10;&#10;Descripción generada automáticamente con confianza media">
                      <a:extLst>
                        <a:ext uri="{FF2B5EF4-FFF2-40B4-BE49-F238E27FC236}">
                          <a16:creationId xmlns:a16="http://schemas.microsoft.com/office/drawing/2014/main" id="{FC743DB9-7DFA-5844-8D4F-291FB2A7768A}"/>
                        </a:ext>
                      </a:extLst>
                    </pic:cNvPr>
                    <pic:cNvPicPr>
                      <a:picLocks noGrp="1" noChangeAspect="1"/>
                    </pic:cNvPicPr>
                  </pic:nvPicPr>
                  <pic:blipFill>
                    <a:blip r:embed="rId28">
                      <a:extLst>
                        <a:ext uri="{28A0092B-C50C-407E-A947-70E740481C1C}">
                          <a14:useLocalDpi xmlns:a14="http://schemas.microsoft.com/office/drawing/2010/main"/>
                        </a:ext>
                      </a:extLst>
                    </a:blip>
                    <a:stretch>
                      <a:fillRect/>
                    </a:stretch>
                  </pic:blipFill>
                  <pic:spPr>
                    <a:xfrm>
                      <a:off x="0" y="0"/>
                      <a:ext cx="4593590" cy="290512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D67D61" w:rsidRPr="000B2A5C">
        <w:rPr>
          <w:rFonts w:ascii="Segoe UI Historic" w:hAnsi="Segoe UI Historic" w:cs="Segoe UI Historic"/>
          <w:sz w:val="24"/>
          <w:szCs w:val="24"/>
          <w:lang w:val="ca-ES"/>
        </w:rPr>
        <w:t xml:space="preserve"> </w:t>
      </w:r>
    </w:p>
    <w:p w14:paraId="68ED06B9" w14:textId="7F376C7C" w:rsidR="00D67D61" w:rsidRPr="000B2A5C" w:rsidRDefault="00D67D61" w:rsidP="00D67D61">
      <w:pPr>
        <w:jc w:val="both"/>
        <w:rPr>
          <w:rFonts w:ascii="Segoe UI Historic" w:hAnsi="Segoe UI Historic" w:cs="Segoe UI Historic"/>
          <w:sz w:val="24"/>
          <w:szCs w:val="24"/>
          <w:lang w:val="ca-ES"/>
        </w:rPr>
      </w:pPr>
    </w:p>
    <w:p w14:paraId="6827C4CA" w14:textId="1468BA7A" w:rsidR="00D67D61" w:rsidRPr="000B2A5C" w:rsidRDefault="00D67D61" w:rsidP="00D67D61">
      <w:pPr>
        <w:jc w:val="both"/>
        <w:rPr>
          <w:rFonts w:ascii="Segoe UI Historic" w:hAnsi="Segoe UI Historic" w:cs="Segoe UI Historic"/>
          <w:sz w:val="24"/>
          <w:szCs w:val="24"/>
          <w:lang w:val="ca-ES"/>
        </w:rPr>
      </w:pPr>
    </w:p>
    <w:p w14:paraId="58B57490" w14:textId="77777777" w:rsidR="00D67D61" w:rsidRPr="000B2A5C" w:rsidRDefault="00D67D61" w:rsidP="00D67D61">
      <w:pPr>
        <w:jc w:val="both"/>
        <w:rPr>
          <w:rFonts w:ascii="Segoe UI Historic" w:hAnsi="Segoe UI Historic" w:cs="Segoe UI Historic"/>
          <w:sz w:val="24"/>
          <w:szCs w:val="24"/>
          <w:lang w:val="ca-ES"/>
        </w:rPr>
      </w:pPr>
    </w:p>
    <w:p w14:paraId="4445A9D4" w14:textId="77777777" w:rsidR="00D67D61" w:rsidRPr="000B2A5C" w:rsidRDefault="00D67D61" w:rsidP="00D67D61">
      <w:pPr>
        <w:jc w:val="both"/>
        <w:rPr>
          <w:rFonts w:ascii="Segoe UI Historic" w:hAnsi="Segoe UI Historic" w:cs="Segoe UI Historic"/>
          <w:sz w:val="24"/>
          <w:szCs w:val="24"/>
          <w:lang w:val="ca-ES"/>
        </w:rPr>
      </w:pPr>
    </w:p>
    <w:p w14:paraId="3F910AF9" w14:textId="77777777" w:rsidR="00D67D61" w:rsidRPr="000B2A5C" w:rsidRDefault="00D67D61" w:rsidP="00D67D61">
      <w:pPr>
        <w:jc w:val="both"/>
        <w:rPr>
          <w:rFonts w:ascii="Segoe UI Historic" w:hAnsi="Segoe UI Historic" w:cs="Segoe UI Historic"/>
          <w:sz w:val="24"/>
          <w:szCs w:val="24"/>
          <w:lang w:val="ca-ES"/>
        </w:rPr>
      </w:pPr>
    </w:p>
    <w:p w14:paraId="3A5ECDF2" w14:textId="77777777" w:rsidR="00D67D61" w:rsidRPr="000B2A5C" w:rsidRDefault="00D67D61" w:rsidP="00D67D61">
      <w:pPr>
        <w:jc w:val="both"/>
        <w:rPr>
          <w:rFonts w:ascii="Segoe UI Historic" w:hAnsi="Segoe UI Historic" w:cs="Segoe UI Historic"/>
          <w:sz w:val="24"/>
          <w:szCs w:val="24"/>
          <w:lang w:val="ca-ES"/>
        </w:rPr>
      </w:pPr>
    </w:p>
    <w:p w14:paraId="620F8E6F" w14:textId="77777777" w:rsidR="00D67D61" w:rsidRPr="000B2A5C" w:rsidRDefault="00D67D61" w:rsidP="00D67D61">
      <w:pPr>
        <w:jc w:val="both"/>
        <w:rPr>
          <w:rFonts w:ascii="Segoe UI Historic" w:hAnsi="Segoe UI Historic" w:cs="Segoe UI Historic"/>
          <w:sz w:val="24"/>
          <w:szCs w:val="24"/>
          <w:lang w:val="ca-ES"/>
        </w:rPr>
      </w:pPr>
    </w:p>
    <w:p w14:paraId="44D57D8C" w14:textId="77777777" w:rsidR="00D67D61" w:rsidRPr="000B2A5C" w:rsidRDefault="00D67D61" w:rsidP="00D67D61">
      <w:pPr>
        <w:jc w:val="both"/>
        <w:rPr>
          <w:rFonts w:ascii="Segoe UI Historic" w:hAnsi="Segoe UI Historic" w:cs="Segoe UI Historic"/>
          <w:sz w:val="24"/>
          <w:szCs w:val="24"/>
          <w:lang w:val="ca-ES"/>
        </w:rPr>
      </w:pPr>
    </w:p>
    <w:p w14:paraId="4D3E2EDD" w14:textId="213CC90B" w:rsidR="00D67D61" w:rsidRPr="000B2A5C" w:rsidRDefault="00152A14"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4416" behindDoc="0" locked="0" layoutInCell="1" allowOverlap="1" wp14:anchorId="58D6057F" wp14:editId="3591B25D">
            <wp:simplePos x="0" y="0"/>
            <wp:positionH relativeFrom="margin">
              <wp:align>right</wp:align>
            </wp:positionH>
            <wp:positionV relativeFrom="paragraph">
              <wp:posOffset>177165</wp:posOffset>
            </wp:positionV>
            <wp:extent cx="4593590" cy="2980055"/>
            <wp:effectExtent l="400050" t="400050" r="492760" b="410845"/>
            <wp:wrapThrough wrapText="bothSides">
              <wp:wrapPolygon edited="0">
                <wp:start x="20961" y="-2900"/>
                <wp:lineTo x="7345" y="-2623"/>
                <wp:lineTo x="7345" y="-414"/>
                <wp:lineTo x="-1881" y="-414"/>
                <wp:lineTo x="-1792" y="4004"/>
                <wp:lineTo x="-806" y="12841"/>
                <wp:lineTo x="-269" y="20574"/>
                <wp:lineTo x="90" y="23887"/>
                <wp:lineTo x="90" y="24440"/>
                <wp:lineTo x="627" y="24440"/>
                <wp:lineTo x="717" y="24164"/>
                <wp:lineTo x="4121" y="23887"/>
                <wp:lineTo x="4210" y="23887"/>
                <wp:lineTo x="23827" y="21678"/>
                <wp:lineTo x="23648" y="19607"/>
                <wp:lineTo x="21409" y="-2900"/>
                <wp:lineTo x="20961" y="-2900"/>
              </wp:wrapPolygon>
            </wp:wrapThrough>
            <wp:docPr id="2" name="Marcador de contenido 10" descr="Una sala de estar&#10;&#10;Descripción generada automáticamente con confianza media">
              <a:extLst xmlns:a="http://schemas.openxmlformats.org/drawingml/2006/main">
                <a:ext uri="{FF2B5EF4-FFF2-40B4-BE49-F238E27FC236}">
                  <a16:creationId xmlns:a16="http://schemas.microsoft.com/office/drawing/2014/main" id="{3B2265A0-11B4-E54A-B599-DC367A5CE4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Marcador de contenido 10" descr="Una sala de estar&#10;&#10;Descripción generada automáticamente con confianza media">
                      <a:extLst>
                        <a:ext uri="{FF2B5EF4-FFF2-40B4-BE49-F238E27FC236}">
                          <a16:creationId xmlns:a16="http://schemas.microsoft.com/office/drawing/2014/main" id="{3B2265A0-11B4-E54A-B599-DC367A5CE469}"/>
                        </a:ext>
                      </a:extLst>
                    </pic:cNvPr>
                    <pic:cNvPicPr>
                      <a:picLocks noGrp="1" noChangeAspect="1"/>
                    </pic:cNvPicPr>
                  </pic:nvPicPr>
                  <pic:blipFill>
                    <a:blip r:embed="rId29">
                      <a:extLst>
                        <a:ext uri="{28A0092B-C50C-407E-A947-70E740481C1C}">
                          <a14:useLocalDpi xmlns:a14="http://schemas.microsoft.com/office/drawing/2010/main"/>
                        </a:ext>
                      </a:extLst>
                    </a:blip>
                    <a:stretch>
                      <a:fillRect/>
                    </a:stretch>
                  </pic:blipFill>
                  <pic:spPr>
                    <a:xfrm>
                      <a:off x="0" y="0"/>
                      <a:ext cx="4593590" cy="298005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6598A74E" w14:textId="025F689C" w:rsidR="00D67D61" w:rsidRPr="000B2A5C" w:rsidRDefault="00D67D61" w:rsidP="00D67D61">
      <w:pPr>
        <w:jc w:val="both"/>
        <w:rPr>
          <w:rFonts w:ascii="Segoe UI Historic" w:hAnsi="Segoe UI Historic" w:cs="Segoe UI Historic"/>
          <w:sz w:val="24"/>
          <w:szCs w:val="24"/>
          <w:lang w:val="ca-ES"/>
        </w:rPr>
      </w:pPr>
    </w:p>
    <w:p w14:paraId="2C573F11" w14:textId="77777777" w:rsidR="00D67D61" w:rsidRPr="000B2A5C" w:rsidRDefault="00D67D61" w:rsidP="00D67D61">
      <w:pPr>
        <w:jc w:val="both"/>
        <w:rPr>
          <w:rFonts w:ascii="Segoe UI Historic" w:hAnsi="Segoe UI Historic" w:cs="Segoe UI Historic"/>
          <w:sz w:val="24"/>
          <w:szCs w:val="24"/>
          <w:lang w:val="ca-ES"/>
        </w:rPr>
      </w:pPr>
    </w:p>
    <w:p w14:paraId="2A1B3FF3" w14:textId="77777777" w:rsidR="00D67D61" w:rsidRPr="000B2A5C" w:rsidRDefault="00D67D61" w:rsidP="00D67D61">
      <w:pPr>
        <w:jc w:val="both"/>
        <w:rPr>
          <w:rFonts w:ascii="Segoe UI Historic" w:hAnsi="Segoe UI Historic" w:cs="Segoe UI Historic"/>
          <w:sz w:val="24"/>
          <w:szCs w:val="24"/>
          <w:lang w:val="ca-ES"/>
        </w:rPr>
      </w:pPr>
    </w:p>
    <w:p w14:paraId="72711FC5" w14:textId="77777777" w:rsidR="00D67D61" w:rsidRPr="000B2A5C" w:rsidRDefault="00D67D61" w:rsidP="00D67D61">
      <w:pPr>
        <w:jc w:val="both"/>
        <w:rPr>
          <w:rFonts w:ascii="Segoe UI Historic" w:hAnsi="Segoe UI Historic" w:cs="Segoe UI Historic"/>
          <w:sz w:val="24"/>
          <w:szCs w:val="24"/>
          <w:lang w:val="ca-ES"/>
        </w:rPr>
      </w:pPr>
    </w:p>
    <w:p w14:paraId="78DCC83E" w14:textId="77777777" w:rsidR="00D67D61" w:rsidRPr="000B2A5C" w:rsidRDefault="00D67D61" w:rsidP="00D67D61">
      <w:pPr>
        <w:jc w:val="both"/>
        <w:rPr>
          <w:rFonts w:ascii="Segoe UI Historic" w:hAnsi="Segoe UI Historic" w:cs="Segoe UI Historic"/>
          <w:sz w:val="24"/>
          <w:szCs w:val="24"/>
          <w:lang w:val="ca-ES"/>
        </w:rPr>
      </w:pPr>
    </w:p>
    <w:p w14:paraId="48FAE025" w14:textId="77777777" w:rsidR="00D67D61" w:rsidRPr="000B2A5C" w:rsidRDefault="00D67D61" w:rsidP="00D67D61">
      <w:pPr>
        <w:jc w:val="both"/>
        <w:rPr>
          <w:rFonts w:ascii="Segoe UI Historic" w:hAnsi="Segoe UI Historic" w:cs="Segoe UI Historic"/>
          <w:sz w:val="24"/>
          <w:szCs w:val="24"/>
          <w:lang w:val="ca-ES"/>
        </w:rPr>
      </w:pPr>
    </w:p>
    <w:p w14:paraId="5B75BB63" w14:textId="77777777" w:rsidR="00D67D61" w:rsidRPr="000B2A5C" w:rsidRDefault="00D67D61" w:rsidP="00D67D61">
      <w:pPr>
        <w:jc w:val="both"/>
        <w:rPr>
          <w:rFonts w:ascii="Segoe UI Historic" w:hAnsi="Segoe UI Historic" w:cs="Segoe UI Historic"/>
          <w:sz w:val="24"/>
          <w:szCs w:val="24"/>
          <w:lang w:val="ca-ES"/>
        </w:rPr>
      </w:pPr>
    </w:p>
    <w:p w14:paraId="4EA2BDE6" w14:textId="095164F5" w:rsidR="00D67D61" w:rsidRPr="000B2A5C" w:rsidRDefault="00D67D61" w:rsidP="00D67D61">
      <w:pPr>
        <w:jc w:val="both"/>
        <w:rPr>
          <w:rFonts w:ascii="Segoe UI Historic" w:hAnsi="Segoe UI Historic" w:cs="Segoe UI Historic"/>
          <w:sz w:val="24"/>
          <w:szCs w:val="24"/>
          <w:lang w:val="ca-ES"/>
        </w:rPr>
      </w:pPr>
    </w:p>
    <w:p w14:paraId="545C00D6" w14:textId="22521C9F" w:rsidR="00D67D61" w:rsidRPr="000B2A5C" w:rsidRDefault="00D67D61" w:rsidP="00D67D61">
      <w:pPr>
        <w:jc w:val="both"/>
        <w:rPr>
          <w:rFonts w:ascii="Segoe UI Historic" w:hAnsi="Segoe UI Historic" w:cs="Segoe UI Historic"/>
          <w:sz w:val="24"/>
          <w:szCs w:val="24"/>
          <w:lang w:val="ca-ES"/>
        </w:rPr>
      </w:pPr>
    </w:p>
    <w:p w14:paraId="6898FB3D" w14:textId="2C896BBE" w:rsidR="00D67D61" w:rsidRPr="000B2A5C" w:rsidRDefault="00152A14"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6464" behindDoc="0" locked="0" layoutInCell="1" allowOverlap="1" wp14:anchorId="325A4ABF" wp14:editId="2EF72AE5">
            <wp:simplePos x="0" y="0"/>
            <wp:positionH relativeFrom="page">
              <wp:align>center</wp:align>
            </wp:positionH>
            <wp:positionV relativeFrom="paragraph">
              <wp:posOffset>272415</wp:posOffset>
            </wp:positionV>
            <wp:extent cx="4593590" cy="3017520"/>
            <wp:effectExtent l="381000" t="571500" r="492760" b="735330"/>
            <wp:wrapNone/>
            <wp:docPr id="5" name="Marcador de contenido 10" descr="Cocina con estantes de madera&#10;&#10;Descripción generada automáticamente">
              <a:extLst xmlns:a="http://schemas.openxmlformats.org/drawingml/2006/main">
                <a:ext uri="{FF2B5EF4-FFF2-40B4-BE49-F238E27FC236}">
                  <a16:creationId xmlns:a16="http://schemas.microsoft.com/office/drawing/2014/main" id="{56F110A0-F24A-7F48-A053-0E5B5512C8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Marcador de contenido 10" descr="Cocina con estantes de madera&#10;&#10;Descripción generada automáticamente">
                      <a:extLst>
                        <a:ext uri="{FF2B5EF4-FFF2-40B4-BE49-F238E27FC236}">
                          <a16:creationId xmlns:a16="http://schemas.microsoft.com/office/drawing/2014/main" id="{56F110A0-F24A-7F48-A053-0E5B5512C82E}"/>
                        </a:ext>
                      </a:extLst>
                    </pic:cNvPr>
                    <pic:cNvPicPr>
                      <a:picLocks noGrp="1" noChangeAspect="1"/>
                    </pic:cNvPicPr>
                  </pic:nvPicPr>
                  <pic:blipFill>
                    <a:blip r:embed="rId30">
                      <a:extLst>
                        <a:ext uri="{28A0092B-C50C-407E-A947-70E740481C1C}">
                          <a14:useLocalDpi xmlns:a14="http://schemas.microsoft.com/office/drawing/2010/main"/>
                        </a:ext>
                      </a:extLst>
                    </a:blip>
                    <a:stretch>
                      <a:fillRect/>
                    </a:stretch>
                  </pic:blipFill>
                  <pic:spPr>
                    <a:xfrm rot="969949">
                      <a:off x="0" y="0"/>
                      <a:ext cx="4593590" cy="301752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4FEB49C5" w14:textId="19D21C03" w:rsidR="00D67D61" w:rsidRPr="000B2A5C" w:rsidRDefault="00D67D61" w:rsidP="00D67D61">
      <w:pPr>
        <w:jc w:val="both"/>
        <w:rPr>
          <w:rFonts w:ascii="Segoe UI Historic" w:hAnsi="Segoe UI Historic" w:cs="Segoe UI Historic"/>
          <w:noProof/>
          <w:sz w:val="24"/>
          <w:szCs w:val="24"/>
          <w:lang w:val="ca-ES"/>
        </w:rPr>
      </w:pPr>
    </w:p>
    <w:p w14:paraId="1079F904" w14:textId="6108B08F" w:rsidR="00D67D61" w:rsidRPr="000B2A5C" w:rsidRDefault="00D67D61" w:rsidP="00D67D61">
      <w:pPr>
        <w:jc w:val="both"/>
        <w:rPr>
          <w:rFonts w:ascii="Segoe UI Historic" w:hAnsi="Segoe UI Historic" w:cs="Segoe UI Historic"/>
          <w:noProof/>
          <w:sz w:val="24"/>
          <w:szCs w:val="24"/>
          <w:lang w:val="ca-ES"/>
        </w:rPr>
      </w:pPr>
    </w:p>
    <w:p w14:paraId="3252B7E4" w14:textId="77777777" w:rsidR="00D67D61" w:rsidRPr="000B2A5C" w:rsidRDefault="00D67D61" w:rsidP="00D67D61">
      <w:pPr>
        <w:jc w:val="both"/>
        <w:rPr>
          <w:rFonts w:ascii="Segoe UI Historic" w:hAnsi="Segoe UI Historic" w:cs="Segoe UI Historic"/>
          <w:noProof/>
          <w:sz w:val="24"/>
          <w:szCs w:val="24"/>
          <w:lang w:val="ca-ES"/>
        </w:rPr>
      </w:pPr>
    </w:p>
    <w:p w14:paraId="2A656A77" w14:textId="77777777" w:rsidR="00D67D61" w:rsidRPr="000B2A5C" w:rsidRDefault="00D67D61" w:rsidP="00D67D61">
      <w:pPr>
        <w:jc w:val="both"/>
        <w:rPr>
          <w:rFonts w:ascii="Segoe UI Historic" w:hAnsi="Segoe UI Historic" w:cs="Segoe UI Historic"/>
          <w:noProof/>
          <w:sz w:val="24"/>
          <w:szCs w:val="24"/>
          <w:lang w:val="ca-ES"/>
        </w:rPr>
      </w:pPr>
    </w:p>
    <w:p w14:paraId="0FB21965" w14:textId="77777777" w:rsidR="00D67D61" w:rsidRPr="000B2A5C" w:rsidRDefault="00D67D61" w:rsidP="00D67D61">
      <w:pPr>
        <w:jc w:val="both"/>
        <w:rPr>
          <w:rFonts w:ascii="Segoe UI Historic" w:hAnsi="Segoe UI Historic" w:cs="Segoe UI Historic"/>
          <w:noProof/>
          <w:sz w:val="24"/>
          <w:szCs w:val="24"/>
          <w:lang w:val="ca-ES"/>
        </w:rPr>
      </w:pPr>
    </w:p>
    <w:p w14:paraId="3E84FA14" w14:textId="77777777" w:rsidR="00D67D61" w:rsidRPr="000B2A5C" w:rsidRDefault="00D67D61" w:rsidP="00D67D61">
      <w:pPr>
        <w:jc w:val="both"/>
        <w:rPr>
          <w:rFonts w:ascii="Segoe UI Historic" w:hAnsi="Segoe UI Historic" w:cs="Segoe UI Historic"/>
          <w:noProof/>
          <w:sz w:val="24"/>
          <w:szCs w:val="24"/>
          <w:lang w:val="ca-ES"/>
        </w:rPr>
      </w:pPr>
    </w:p>
    <w:p w14:paraId="0E7AA88F" w14:textId="77777777" w:rsidR="00D67D61" w:rsidRPr="000B2A5C" w:rsidRDefault="00D67D61" w:rsidP="00D67D61">
      <w:pPr>
        <w:jc w:val="both"/>
        <w:rPr>
          <w:rFonts w:ascii="Segoe UI Historic" w:hAnsi="Segoe UI Historic" w:cs="Segoe UI Historic"/>
          <w:sz w:val="24"/>
          <w:szCs w:val="24"/>
          <w:lang w:val="ca-ES"/>
        </w:rPr>
      </w:pPr>
    </w:p>
    <w:p w14:paraId="12A140E1" w14:textId="60690CA7" w:rsidR="00D67D61" w:rsidRPr="000B2A5C" w:rsidRDefault="00D67D61" w:rsidP="00D67D61">
      <w:pPr>
        <w:jc w:val="both"/>
        <w:rPr>
          <w:rFonts w:ascii="Segoe UI Historic" w:hAnsi="Segoe UI Historic" w:cs="Segoe UI Historic"/>
          <w:sz w:val="24"/>
          <w:szCs w:val="24"/>
          <w:lang w:val="ca-ES"/>
        </w:rPr>
      </w:pPr>
    </w:p>
    <w:p w14:paraId="4F42C3CA" w14:textId="694602CA" w:rsidR="00D67D61" w:rsidRPr="000B2A5C" w:rsidRDefault="00D67D61" w:rsidP="00D67D61">
      <w:pPr>
        <w:jc w:val="both"/>
        <w:rPr>
          <w:rFonts w:ascii="Segoe UI Historic" w:hAnsi="Segoe UI Historic" w:cs="Segoe UI Historic"/>
          <w:sz w:val="24"/>
          <w:szCs w:val="24"/>
          <w:lang w:val="ca-ES"/>
        </w:rPr>
      </w:pPr>
    </w:p>
    <w:p w14:paraId="4F5E043C" w14:textId="3DE5F492" w:rsidR="00D67D61" w:rsidRPr="000B2A5C" w:rsidRDefault="00AB27DB"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2368" behindDoc="0" locked="0" layoutInCell="1" allowOverlap="1" wp14:anchorId="0444640E" wp14:editId="6C2A017E">
            <wp:simplePos x="0" y="0"/>
            <wp:positionH relativeFrom="page">
              <wp:posOffset>1583690</wp:posOffset>
            </wp:positionH>
            <wp:positionV relativeFrom="paragraph">
              <wp:posOffset>180340</wp:posOffset>
            </wp:positionV>
            <wp:extent cx="4593590" cy="2986405"/>
            <wp:effectExtent l="914400" t="114300" r="111760" b="175895"/>
            <wp:wrapNone/>
            <wp:docPr id="3" name="Marcador de contenido 5" descr="Un mostrador de cocina&#10;&#10;Descripción generada automáticamente con confianza baja">
              <a:extLst xmlns:a="http://schemas.openxmlformats.org/drawingml/2006/main">
                <a:ext uri="{FF2B5EF4-FFF2-40B4-BE49-F238E27FC236}">
                  <a16:creationId xmlns:a16="http://schemas.microsoft.com/office/drawing/2014/main" id="{58AAE677-F248-4249-ABEE-86D2FCFE14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Un mostrador de cocina&#10;&#10;Descripción generada automáticamente con confianza baja">
                      <a:extLst>
                        <a:ext uri="{FF2B5EF4-FFF2-40B4-BE49-F238E27FC236}">
                          <a16:creationId xmlns:a16="http://schemas.microsoft.com/office/drawing/2014/main" id="{58AAE677-F248-4249-ABEE-86D2FCFE141F}"/>
                        </a:ext>
                      </a:extLst>
                    </pic:cNvPr>
                    <pic:cNvPicPr>
                      <a:picLocks noGrp="1" noChangeAspect="1"/>
                    </pic:cNvPicPr>
                  </pic:nvPicPr>
                  <pic:blipFill>
                    <a:blip r:embed="rId31">
                      <a:extLst>
                        <a:ext uri="{28A0092B-C50C-407E-A947-70E740481C1C}">
                          <a14:useLocalDpi xmlns:a14="http://schemas.microsoft.com/office/drawing/2010/main"/>
                        </a:ext>
                      </a:extLst>
                    </a:blip>
                    <a:stretch>
                      <a:fillRect/>
                    </a:stretch>
                  </pic:blipFill>
                  <pic:spPr>
                    <a:xfrm>
                      <a:off x="0" y="0"/>
                      <a:ext cx="4593590" cy="298640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64D54231" w14:textId="77777777" w:rsidR="00D67D61" w:rsidRPr="000B2A5C" w:rsidRDefault="00D67D61" w:rsidP="00D67D61">
      <w:pPr>
        <w:jc w:val="both"/>
        <w:rPr>
          <w:rFonts w:ascii="Segoe UI Historic" w:hAnsi="Segoe UI Historic" w:cs="Segoe UI Historic"/>
          <w:sz w:val="24"/>
          <w:szCs w:val="24"/>
          <w:lang w:val="ca-ES"/>
        </w:rPr>
      </w:pPr>
    </w:p>
    <w:p w14:paraId="64594E2E" w14:textId="77777777" w:rsidR="00D67D61" w:rsidRPr="000B2A5C" w:rsidRDefault="00D67D61" w:rsidP="00D67D61">
      <w:pPr>
        <w:jc w:val="both"/>
        <w:rPr>
          <w:rFonts w:ascii="Segoe UI Historic" w:hAnsi="Segoe UI Historic" w:cs="Segoe UI Historic"/>
          <w:sz w:val="24"/>
          <w:szCs w:val="24"/>
          <w:lang w:val="ca-ES"/>
        </w:rPr>
      </w:pPr>
    </w:p>
    <w:p w14:paraId="511928A1" w14:textId="77777777" w:rsidR="00D67D61" w:rsidRPr="000B2A5C" w:rsidRDefault="00D67D61" w:rsidP="00D67D61">
      <w:pPr>
        <w:jc w:val="both"/>
        <w:rPr>
          <w:rFonts w:ascii="Segoe UI Historic" w:hAnsi="Segoe UI Historic" w:cs="Segoe UI Historic"/>
          <w:sz w:val="24"/>
          <w:szCs w:val="24"/>
          <w:lang w:val="ca-ES"/>
        </w:rPr>
      </w:pPr>
    </w:p>
    <w:p w14:paraId="4D38943C" w14:textId="77777777" w:rsidR="00D67D61" w:rsidRPr="000B2A5C" w:rsidRDefault="00D67D61" w:rsidP="00D67D61">
      <w:pPr>
        <w:jc w:val="both"/>
        <w:rPr>
          <w:rFonts w:ascii="Segoe UI Historic" w:hAnsi="Segoe UI Historic" w:cs="Segoe UI Historic"/>
          <w:sz w:val="24"/>
          <w:szCs w:val="24"/>
          <w:lang w:val="ca-ES"/>
        </w:rPr>
      </w:pPr>
    </w:p>
    <w:p w14:paraId="0E9BA348" w14:textId="35A8AA15" w:rsidR="00D67D61" w:rsidRPr="000B2A5C" w:rsidRDefault="00D67D61" w:rsidP="00D67D61">
      <w:pPr>
        <w:jc w:val="both"/>
        <w:rPr>
          <w:rFonts w:ascii="Segoe UI Historic" w:hAnsi="Segoe UI Historic" w:cs="Segoe UI Historic"/>
          <w:sz w:val="24"/>
          <w:szCs w:val="24"/>
          <w:lang w:val="ca-ES"/>
        </w:rPr>
      </w:pPr>
    </w:p>
    <w:p w14:paraId="03D3C0B3" w14:textId="77777777" w:rsidR="00D67D61" w:rsidRPr="000B2A5C" w:rsidRDefault="00D67D61" w:rsidP="00D67D61">
      <w:pPr>
        <w:jc w:val="both"/>
        <w:rPr>
          <w:rFonts w:ascii="Segoe UI Historic" w:hAnsi="Segoe UI Historic" w:cs="Segoe UI Historic"/>
          <w:sz w:val="24"/>
          <w:szCs w:val="24"/>
          <w:lang w:val="ca-ES"/>
        </w:rPr>
      </w:pPr>
    </w:p>
    <w:p w14:paraId="52F55A98" w14:textId="77777777" w:rsidR="00AB27DB" w:rsidRDefault="00AB27DB" w:rsidP="00D67D61">
      <w:pPr>
        <w:jc w:val="both"/>
        <w:rPr>
          <w:rFonts w:ascii="Segoe UI Historic" w:hAnsi="Segoe UI Historic" w:cs="Segoe UI Historic"/>
          <w:noProof/>
          <w:sz w:val="24"/>
          <w:szCs w:val="24"/>
          <w:lang w:val="ca-ES"/>
        </w:rPr>
      </w:pPr>
    </w:p>
    <w:p w14:paraId="3099CE7B" w14:textId="77777777" w:rsidR="00AB27DB" w:rsidRDefault="00AB27DB" w:rsidP="00D67D61">
      <w:pPr>
        <w:jc w:val="both"/>
        <w:rPr>
          <w:rFonts w:ascii="Segoe UI Historic" w:hAnsi="Segoe UI Historic" w:cs="Segoe UI Historic"/>
          <w:noProof/>
          <w:sz w:val="24"/>
          <w:szCs w:val="24"/>
          <w:lang w:val="ca-ES"/>
        </w:rPr>
      </w:pPr>
    </w:p>
    <w:p w14:paraId="7E91742E" w14:textId="77777777" w:rsidR="00AB27DB" w:rsidRDefault="00AB27DB" w:rsidP="00D67D61">
      <w:pPr>
        <w:jc w:val="both"/>
        <w:rPr>
          <w:rFonts w:ascii="Segoe UI Historic" w:hAnsi="Segoe UI Historic" w:cs="Segoe UI Historic"/>
          <w:noProof/>
          <w:sz w:val="24"/>
          <w:szCs w:val="24"/>
          <w:lang w:val="ca-ES"/>
        </w:rPr>
      </w:pPr>
    </w:p>
    <w:p w14:paraId="6D9447B3" w14:textId="4A681A2B" w:rsidR="00D67D61" w:rsidRPr="000B2A5C" w:rsidRDefault="00505019"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50560" behindDoc="0" locked="0" layoutInCell="1" allowOverlap="1" wp14:anchorId="4CC15718" wp14:editId="22D62E02">
            <wp:simplePos x="0" y="0"/>
            <wp:positionH relativeFrom="margin">
              <wp:align>left</wp:align>
            </wp:positionH>
            <wp:positionV relativeFrom="paragraph">
              <wp:posOffset>194310</wp:posOffset>
            </wp:positionV>
            <wp:extent cx="3342640" cy="1485900"/>
            <wp:effectExtent l="0" t="0" r="0" b="0"/>
            <wp:wrapNone/>
            <wp:docPr id="7" name="Imagen 6" descr="Muñecos Nins® Tomtens de madera de colores arcoíris (6) - Grapat">
              <a:extLst xmlns:a="http://schemas.openxmlformats.org/drawingml/2006/main">
                <a:ext uri="{FF2B5EF4-FFF2-40B4-BE49-F238E27FC236}">
                  <a16:creationId xmlns:a16="http://schemas.microsoft.com/office/drawing/2014/main" id="{A9FAF14E-03EA-4A3F-946D-7667BF838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Muñecos Nins® Tomtens de madera de colores arcoíris (6) - Grapat">
                      <a:extLst>
                        <a:ext uri="{FF2B5EF4-FFF2-40B4-BE49-F238E27FC236}">
                          <a16:creationId xmlns:a16="http://schemas.microsoft.com/office/drawing/2014/main" id="{A9FAF14E-03EA-4A3F-946D-7667BF838D3E}"/>
                        </a:ext>
                      </a:extLst>
                    </pic:cNvPr>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foregroundMark x1="16047" y1="35421" x2="16047" y2="35421"/>
                                  <a14:foregroundMark x1="16047" y1="35421" x2="16047" y2="53425"/>
                                  <a14:foregroundMark x1="16047" y1="53425" x2="15460" y2="53229"/>
                                  <a14:foregroundMark x1="31115" y1="35812" x2="30137" y2="52642"/>
                                  <a14:foregroundMark x1="30137" y1="52642" x2="30528" y2="53620"/>
                                  <a14:foregroundMark x1="43640" y1="42270" x2="42466" y2="38160"/>
                                  <a14:foregroundMark x1="44227" y1="35421" x2="45010" y2="55382"/>
                                  <a14:foregroundMark x1="45010" y1="55382" x2="42466" y2="44814"/>
                                  <a14:foregroundMark x1="14873" y1="34834" x2="14873" y2="49902"/>
                                  <a14:foregroundMark x1="14873" y1="49902" x2="15068" y2="36399"/>
                                  <a14:foregroundMark x1="27593" y1="50685" x2="28767" y2="58708"/>
                                  <a14:foregroundMark x1="69472" y1="33072" x2="68689" y2="53229"/>
                                  <a14:foregroundMark x1="68689" y1="53229" x2="71820" y2="38943"/>
                                  <a14:foregroundMark x1="71820" y1="38943" x2="71429" y2="38748"/>
                                  <a14:foregroundMark x1="82975" y1="33855" x2="80431" y2="51663"/>
                                  <a14:foregroundMark x1="80431" y1="51663" x2="84344" y2="37965"/>
                                  <a14:foregroundMark x1="84344" y1="37965" x2="84149" y2="35616"/>
                                  <a14:foregroundMark x1="11742" y1="50098" x2="12524" y2="51076"/>
                                  <a14:foregroundMark x1="14481" y1="49511" x2="15460" y2="46380"/>
                                  <a14:foregroundMark x1="14286" y1="46380" x2="11546" y2="61840"/>
                                  <a14:foregroundMark x1="11546" y1="61840" x2="18395" y2="46771"/>
                                  <a14:foregroundMark x1="18395" y1="46771" x2="14873" y2="45010"/>
                                </a14:backgroundRemoval>
                              </a14:imgEffect>
                            </a14:imgLayer>
                          </a14:imgProps>
                        </a:ext>
                        <a:ext uri="{28A0092B-C50C-407E-A947-70E740481C1C}">
                          <a14:useLocalDpi xmlns:a14="http://schemas.microsoft.com/office/drawing/2010/main"/>
                        </a:ext>
                      </a:extLst>
                    </a:blip>
                    <a:srcRect t="23448" b="32091"/>
                    <a:stretch/>
                  </pic:blipFill>
                  <pic:spPr bwMode="auto">
                    <a:xfrm>
                      <a:off x="0" y="0"/>
                      <a:ext cx="3342640" cy="14859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D67D61" w:rsidRPr="000B2A5C">
        <w:rPr>
          <w:rFonts w:ascii="Segoe UI Historic" w:hAnsi="Segoe UI Historic" w:cs="Segoe UI Historic"/>
          <w:noProof/>
          <w:sz w:val="24"/>
          <w:szCs w:val="24"/>
          <w:lang w:val="ca-ES"/>
        </w:rPr>
        <w:drawing>
          <wp:anchor distT="0" distB="0" distL="114300" distR="114300" simplePos="0" relativeHeight="251629056" behindDoc="0" locked="0" layoutInCell="1" allowOverlap="1" wp14:anchorId="140674DC" wp14:editId="1EC4C7FF">
            <wp:simplePos x="0" y="0"/>
            <wp:positionH relativeFrom="margin">
              <wp:posOffset>1749425</wp:posOffset>
            </wp:positionH>
            <wp:positionV relativeFrom="paragraph">
              <wp:posOffset>124460</wp:posOffset>
            </wp:positionV>
            <wp:extent cx="3905179" cy="3905179"/>
            <wp:effectExtent l="1181100" t="114300" r="114935" b="172085"/>
            <wp:wrapNone/>
            <wp:docPr id="9" name="Imagen 4" descr="Imagen que contiene interior, tabla, juguete, pastel&#10;&#10;Descripción generada automáticamente">
              <a:extLst xmlns:a="http://schemas.openxmlformats.org/drawingml/2006/main">
                <a:ext uri="{FF2B5EF4-FFF2-40B4-BE49-F238E27FC236}">
                  <a16:creationId xmlns:a16="http://schemas.microsoft.com/office/drawing/2014/main" id="{0D94C7EC-90B6-459F-BB40-E4B05E02B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interior, tabla, juguete, pastel&#10;&#10;Descripción generada automáticamente">
                      <a:extLst>
                        <a:ext uri="{FF2B5EF4-FFF2-40B4-BE49-F238E27FC236}">
                          <a16:creationId xmlns:a16="http://schemas.microsoft.com/office/drawing/2014/main" id="{0D94C7EC-90B6-459F-BB40-E4B05E02B082}"/>
                        </a:ext>
                      </a:extLst>
                    </pic:cNvPr>
                    <pic:cNvPicPr>
                      <a:picLocks noChangeAspect="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905179" cy="3905179"/>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6C8F9277" w14:textId="2FF44E2E" w:rsidR="00D67D61" w:rsidRPr="000B2A5C" w:rsidRDefault="00D67D61" w:rsidP="00D67D61">
      <w:pPr>
        <w:jc w:val="both"/>
        <w:rPr>
          <w:rFonts w:ascii="Segoe UI Historic" w:hAnsi="Segoe UI Historic" w:cs="Segoe UI Historic"/>
          <w:sz w:val="24"/>
          <w:szCs w:val="24"/>
          <w:lang w:val="ca-ES"/>
        </w:rPr>
      </w:pPr>
    </w:p>
    <w:p w14:paraId="5AF2C38F" w14:textId="77777777" w:rsidR="00D67D61" w:rsidRPr="000B2A5C" w:rsidRDefault="00D67D61" w:rsidP="00D67D61">
      <w:pPr>
        <w:jc w:val="both"/>
        <w:rPr>
          <w:rFonts w:ascii="Segoe UI Historic" w:hAnsi="Segoe UI Historic" w:cs="Segoe UI Historic"/>
          <w:sz w:val="24"/>
          <w:szCs w:val="24"/>
          <w:lang w:val="ca-ES"/>
        </w:rPr>
      </w:pPr>
    </w:p>
    <w:p w14:paraId="2E45272E" w14:textId="77777777" w:rsidR="00D67D61" w:rsidRPr="000B2A5C" w:rsidRDefault="00D67D61" w:rsidP="00D67D61">
      <w:pPr>
        <w:jc w:val="both"/>
        <w:rPr>
          <w:rFonts w:ascii="Segoe UI Historic" w:hAnsi="Segoe UI Historic" w:cs="Segoe UI Historic"/>
          <w:sz w:val="24"/>
          <w:szCs w:val="24"/>
          <w:lang w:val="ca-ES"/>
        </w:rPr>
      </w:pPr>
    </w:p>
    <w:p w14:paraId="2DFCEE92" w14:textId="77777777" w:rsidR="00D67D61" w:rsidRPr="000B2A5C" w:rsidRDefault="00D67D61" w:rsidP="00D67D61">
      <w:pPr>
        <w:jc w:val="both"/>
        <w:rPr>
          <w:rFonts w:ascii="Segoe UI Historic" w:hAnsi="Segoe UI Historic" w:cs="Segoe UI Historic"/>
          <w:sz w:val="24"/>
          <w:szCs w:val="24"/>
          <w:lang w:val="ca-ES"/>
        </w:rPr>
      </w:pPr>
    </w:p>
    <w:p w14:paraId="5B592F3A" w14:textId="77777777" w:rsidR="00D67D61" w:rsidRPr="000B2A5C" w:rsidRDefault="00D67D61" w:rsidP="00D67D61">
      <w:pPr>
        <w:jc w:val="both"/>
        <w:rPr>
          <w:rFonts w:ascii="Segoe UI Historic" w:hAnsi="Segoe UI Historic" w:cs="Segoe UI Historic"/>
          <w:sz w:val="24"/>
          <w:szCs w:val="24"/>
          <w:lang w:val="ca-ES"/>
        </w:rPr>
      </w:pPr>
    </w:p>
    <w:p w14:paraId="0775BC42" w14:textId="77777777" w:rsidR="00D67D61" w:rsidRPr="000B2A5C" w:rsidRDefault="00D67D61" w:rsidP="00D67D61">
      <w:pPr>
        <w:jc w:val="both"/>
        <w:rPr>
          <w:rFonts w:ascii="Segoe UI Historic" w:hAnsi="Segoe UI Historic" w:cs="Segoe UI Historic"/>
          <w:sz w:val="24"/>
          <w:szCs w:val="24"/>
          <w:lang w:val="ca-ES"/>
        </w:rPr>
      </w:pPr>
    </w:p>
    <w:p w14:paraId="4AC3F0F0" w14:textId="77777777" w:rsidR="00D67D61" w:rsidRPr="000B2A5C" w:rsidRDefault="00D67D61" w:rsidP="00D67D61">
      <w:pPr>
        <w:jc w:val="both"/>
        <w:rPr>
          <w:rFonts w:ascii="Segoe UI Historic" w:hAnsi="Segoe UI Historic" w:cs="Segoe UI Historic"/>
          <w:sz w:val="24"/>
          <w:szCs w:val="24"/>
          <w:lang w:val="ca-ES"/>
        </w:rPr>
      </w:pPr>
    </w:p>
    <w:p w14:paraId="59FF1388" w14:textId="77777777" w:rsidR="00D67D61" w:rsidRPr="000B2A5C" w:rsidRDefault="00D67D61" w:rsidP="00D67D61">
      <w:pPr>
        <w:jc w:val="both"/>
        <w:rPr>
          <w:rFonts w:ascii="Segoe UI Historic" w:hAnsi="Segoe UI Historic" w:cs="Segoe UI Historic"/>
          <w:sz w:val="24"/>
          <w:szCs w:val="24"/>
          <w:lang w:val="ca-ES"/>
        </w:rPr>
      </w:pPr>
    </w:p>
    <w:p w14:paraId="299D3B46" w14:textId="77777777" w:rsidR="00D67D61" w:rsidRPr="000B2A5C" w:rsidRDefault="00D67D61" w:rsidP="00D67D61">
      <w:pPr>
        <w:jc w:val="both"/>
        <w:rPr>
          <w:rFonts w:ascii="Segoe UI Historic" w:hAnsi="Segoe UI Historic" w:cs="Segoe UI Historic"/>
          <w:sz w:val="24"/>
          <w:szCs w:val="24"/>
          <w:lang w:val="ca-ES"/>
        </w:rPr>
      </w:pPr>
    </w:p>
    <w:p w14:paraId="0FF7B15E" w14:textId="77777777" w:rsidR="00D67D61" w:rsidRPr="000B2A5C" w:rsidRDefault="00D67D61" w:rsidP="00D67D61">
      <w:pPr>
        <w:jc w:val="both"/>
        <w:rPr>
          <w:rFonts w:ascii="Segoe UI Historic" w:hAnsi="Segoe UI Historic" w:cs="Segoe UI Historic"/>
          <w:sz w:val="24"/>
          <w:szCs w:val="24"/>
          <w:lang w:val="ca-ES"/>
        </w:rPr>
      </w:pPr>
    </w:p>
    <w:p w14:paraId="2C5C1AD2" w14:textId="7DD30685" w:rsidR="00D67D61" w:rsidRPr="000B2A5C" w:rsidRDefault="00C62266"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1104" behindDoc="0" locked="0" layoutInCell="1" allowOverlap="1" wp14:anchorId="4C26CC13" wp14:editId="23AE1002">
            <wp:simplePos x="0" y="0"/>
            <wp:positionH relativeFrom="margin">
              <wp:align>left</wp:align>
            </wp:positionH>
            <wp:positionV relativeFrom="paragraph">
              <wp:posOffset>285750</wp:posOffset>
            </wp:positionV>
            <wp:extent cx="3360965" cy="2240512"/>
            <wp:effectExtent l="342900" t="342900" r="411480" b="350520"/>
            <wp:wrapNone/>
            <wp:docPr id="14" name="Imagen 8" descr="Juguete de peluche a lado de un pastel&#10;&#10;Descripción generada automáticamente con confianza baja">
              <a:extLst xmlns:a="http://schemas.openxmlformats.org/drawingml/2006/main">
                <a:ext uri="{FF2B5EF4-FFF2-40B4-BE49-F238E27FC236}">
                  <a16:creationId xmlns:a16="http://schemas.microsoft.com/office/drawing/2014/main" id="{AC273EF6-D09F-481B-A6A1-D28BDBEDC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Juguete de peluche a lado de un pastel&#10;&#10;Descripción generada automáticamente con confianza baja">
                      <a:extLst>
                        <a:ext uri="{FF2B5EF4-FFF2-40B4-BE49-F238E27FC236}">
                          <a16:creationId xmlns:a16="http://schemas.microsoft.com/office/drawing/2014/main" id="{AC273EF6-D09F-481B-A6A1-D28BDBEDC114}"/>
                        </a:ext>
                      </a:extLst>
                    </pic:cNvPr>
                    <pic:cNvPicPr>
                      <a:picLocks noChangeAspect="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360965" cy="224051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647DC28D" w14:textId="71B541B0" w:rsidR="00D67D61" w:rsidRPr="000B2A5C" w:rsidRDefault="00D67D61" w:rsidP="00D67D61">
      <w:pPr>
        <w:jc w:val="both"/>
        <w:rPr>
          <w:rFonts w:ascii="Segoe UI Historic" w:hAnsi="Segoe UI Historic" w:cs="Segoe UI Historic"/>
          <w:sz w:val="24"/>
          <w:szCs w:val="24"/>
          <w:lang w:val="ca-ES"/>
        </w:rPr>
      </w:pPr>
    </w:p>
    <w:p w14:paraId="479D9A60" w14:textId="278A4057" w:rsidR="00D67D61" w:rsidRPr="000B2A5C" w:rsidRDefault="00D67D61" w:rsidP="00D67D61">
      <w:pPr>
        <w:jc w:val="both"/>
        <w:rPr>
          <w:rFonts w:ascii="Segoe UI Historic" w:hAnsi="Segoe UI Historic" w:cs="Segoe UI Historic"/>
          <w:sz w:val="24"/>
          <w:szCs w:val="24"/>
          <w:lang w:val="ca-ES"/>
        </w:rPr>
      </w:pPr>
    </w:p>
    <w:p w14:paraId="04383816" w14:textId="375F833B" w:rsidR="00D67D61" w:rsidRPr="000B2A5C" w:rsidRDefault="00D67D61" w:rsidP="00D67D61">
      <w:pPr>
        <w:jc w:val="both"/>
        <w:rPr>
          <w:rFonts w:ascii="Segoe UI Historic" w:hAnsi="Segoe UI Historic" w:cs="Segoe UI Historic"/>
          <w:sz w:val="24"/>
          <w:szCs w:val="24"/>
          <w:lang w:val="ca-ES"/>
        </w:rPr>
      </w:pPr>
    </w:p>
    <w:p w14:paraId="7BCC43FC" w14:textId="0FDDF48F" w:rsidR="00D67D61" w:rsidRPr="000B2A5C" w:rsidRDefault="00D67D61" w:rsidP="00D67D61">
      <w:pPr>
        <w:jc w:val="both"/>
        <w:rPr>
          <w:rFonts w:ascii="Segoe UI Historic" w:hAnsi="Segoe UI Historic" w:cs="Segoe UI Historic"/>
          <w:sz w:val="24"/>
          <w:szCs w:val="24"/>
          <w:lang w:val="ca-ES"/>
        </w:rPr>
      </w:pPr>
    </w:p>
    <w:p w14:paraId="665909E3" w14:textId="55247006" w:rsidR="00D67D61" w:rsidRPr="000B2A5C" w:rsidRDefault="00C62266"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0080" behindDoc="0" locked="0" layoutInCell="1" allowOverlap="1" wp14:anchorId="6A9F9B0F" wp14:editId="27B90FB2">
            <wp:simplePos x="0" y="0"/>
            <wp:positionH relativeFrom="column">
              <wp:posOffset>2321560</wp:posOffset>
            </wp:positionH>
            <wp:positionV relativeFrom="paragraph">
              <wp:posOffset>102870</wp:posOffset>
            </wp:positionV>
            <wp:extent cx="3317875" cy="2212340"/>
            <wp:effectExtent l="247650" t="304800" r="282575" b="416560"/>
            <wp:wrapNone/>
            <wp:docPr id="13" name="Marcador de contenido 7" descr="Un grupo de libros en una mesa con un pastel&#10;&#10;Descripción generada automáticamente con confianza baja">
              <a:extLst xmlns:a="http://schemas.openxmlformats.org/drawingml/2006/main">
                <a:ext uri="{FF2B5EF4-FFF2-40B4-BE49-F238E27FC236}">
                  <a16:creationId xmlns:a16="http://schemas.microsoft.com/office/drawing/2014/main" id="{AC8BD6B5-D6AE-4537-B337-810789E344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descr="Un grupo de libros en una mesa con un pastel&#10;&#10;Descripción generada automáticamente con confianza baja">
                      <a:extLst>
                        <a:ext uri="{FF2B5EF4-FFF2-40B4-BE49-F238E27FC236}">
                          <a16:creationId xmlns:a16="http://schemas.microsoft.com/office/drawing/2014/main" id="{AC8BD6B5-D6AE-4537-B337-810789E344A9}"/>
                        </a:ext>
                      </a:extLst>
                    </pic:cNvPr>
                    <pic:cNvPicPr>
                      <a:picLocks noGrp="1" noChangeAspect="1"/>
                    </pic:cNvPicPr>
                  </pic:nvPicPr>
                  <pic:blipFill>
                    <a:blip r:embed="rId36">
                      <a:extLst>
                        <a:ext uri="{28A0092B-C50C-407E-A947-70E740481C1C}">
                          <a14:useLocalDpi xmlns:a14="http://schemas.microsoft.com/office/drawing/2010/main"/>
                        </a:ext>
                      </a:extLst>
                    </a:blip>
                    <a:srcRect/>
                    <a:stretch>
                      <a:fillRect/>
                    </a:stretch>
                  </pic:blipFill>
                  <pic:spPr bwMode="auto">
                    <a:xfrm rot="600429">
                      <a:off x="0" y="0"/>
                      <a:ext cx="3317875" cy="221234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00DD46AD" w14:textId="09A9E0DF" w:rsidR="00D67D61" w:rsidRPr="000B2A5C" w:rsidRDefault="00D67D61" w:rsidP="00D67D61">
      <w:pPr>
        <w:jc w:val="both"/>
        <w:rPr>
          <w:rFonts w:ascii="Segoe UI Historic" w:hAnsi="Segoe UI Historic" w:cs="Segoe UI Historic"/>
          <w:sz w:val="24"/>
          <w:szCs w:val="24"/>
          <w:lang w:val="ca-ES"/>
        </w:rPr>
      </w:pPr>
    </w:p>
    <w:p w14:paraId="43ECFBF7" w14:textId="1A45387A" w:rsidR="00D67D61" w:rsidRPr="000B2A5C" w:rsidRDefault="00D67D61" w:rsidP="00D67D6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b/>
      </w:r>
    </w:p>
    <w:p w14:paraId="758B1782" w14:textId="3A9A439A" w:rsidR="00D67D61" w:rsidRPr="000B2A5C" w:rsidRDefault="00D67D61" w:rsidP="00D67D61">
      <w:pPr>
        <w:jc w:val="both"/>
        <w:rPr>
          <w:rFonts w:ascii="Segoe UI Historic" w:hAnsi="Segoe UI Historic" w:cs="Segoe UI Historic"/>
          <w:sz w:val="24"/>
          <w:szCs w:val="24"/>
          <w:lang w:val="ca-ES"/>
        </w:rPr>
      </w:pPr>
    </w:p>
    <w:p w14:paraId="7411C74A" w14:textId="77777777" w:rsidR="00D67D61" w:rsidRPr="000B2A5C" w:rsidRDefault="00D67D61" w:rsidP="00D67D61">
      <w:pPr>
        <w:jc w:val="both"/>
        <w:rPr>
          <w:rFonts w:ascii="Segoe UI Historic" w:hAnsi="Segoe UI Historic" w:cs="Segoe UI Historic"/>
          <w:sz w:val="24"/>
          <w:szCs w:val="24"/>
          <w:lang w:val="ca-ES"/>
        </w:rPr>
      </w:pPr>
    </w:p>
    <w:p w14:paraId="691765D4" w14:textId="56F2B448" w:rsidR="00D67D61" w:rsidRPr="000B2A5C" w:rsidRDefault="00D67D61" w:rsidP="00D67D61">
      <w:pPr>
        <w:jc w:val="both"/>
        <w:rPr>
          <w:rFonts w:ascii="Segoe UI Historic" w:hAnsi="Segoe UI Historic" w:cs="Segoe UI Historic"/>
          <w:sz w:val="24"/>
          <w:szCs w:val="24"/>
          <w:lang w:val="ca-ES"/>
        </w:rPr>
      </w:pPr>
    </w:p>
    <w:p w14:paraId="41AA7146" w14:textId="3B519516" w:rsidR="00D67D61" w:rsidRPr="000B2A5C" w:rsidRDefault="00C62266"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7488" behindDoc="0" locked="0" layoutInCell="1" allowOverlap="1" wp14:anchorId="6339E050" wp14:editId="65B6FD75">
            <wp:simplePos x="0" y="0"/>
            <wp:positionH relativeFrom="column">
              <wp:posOffset>390525</wp:posOffset>
            </wp:positionH>
            <wp:positionV relativeFrom="paragraph">
              <wp:posOffset>203200</wp:posOffset>
            </wp:positionV>
            <wp:extent cx="3714750" cy="2372942"/>
            <wp:effectExtent l="800100" t="114300" r="114300" b="180340"/>
            <wp:wrapNone/>
            <wp:docPr id="15" name="Marcador de contenido 6" descr="Pastel decorado con flores&#10;&#10;Descripción generada automáticamente con confianza baja">
              <a:extLst xmlns:a="http://schemas.openxmlformats.org/drawingml/2006/main">
                <a:ext uri="{FF2B5EF4-FFF2-40B4-BE49-F238E27FC236}">
                  <a16:creationId xmlns:a16="http://schemas.microsoft.com/office/drawing/2014/main" id="{6C5C342D-0D3A-4E0A-AACA-14E2D93C4E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descr="Pastel decorado con flores&#10;&#10;Descripción generada automáticamente con confianza baja">
                      <a:extLst>
                        <a:ext uri="{FF2B5EF4-FFF2-40B4-BE49-F238E27FC236}">
                          <a16:creationId xmlns:a16="http://schemas.microsoft.com/office/drawing/2014/main" id="{6C5C342D-0D3A-4E0A-AACA-14E2D93C4E62}"/>
                        </a:ext>
                      </a:extLst>
                    </pic:cNvPr>
                    <pic:cNvPicPr>
                      <a:picLocks noGrp="1"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714750" cy="237294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42C85C8D" w14:textId="4819FF25" w:rsidR="00D67D61" w:rsidRPr="000B2A5C" w:rsidRDefault="00D67D61" w:rsidP="00D67D61">
      <w:pPr>
        <w:jc w:val="both"/>
        <w:rPr>
          <w:rFonts w:ascii="Segoe UI Historic" w:hAnsi="Segoe UI Historic" w:cs="Segoe UI Historic"/>
          <w:sz w:val="24"/>
          <w:szCs w:val="24"/>
          <w:lang w:val="ca-ES"/>
        </w:rPr>
      </w:pPr>
    </w:p>
    <w:p w14:paraId="1B936A10" w14:textId="77777777" w:rsidR="00D67D61" w:rsidRPr="000B2A5C" w:rsidRDefault="00D67D61" w:rsidP="00D67D61">
      <w:pPr>
        <w:jc w:val="both"/>
        <w:rPr>
          <w:rFonts w:ascii="Segoe UI Historic" w:hAnsi="Segoe UI Historic" w:cs="Segoe UI Historic"/>
          <w:sz w:val="24"/>
          <w:szCs w:val="24"/>
          <w:lang w:val="ca-ES"/>
        </w:rPr>
      </w:pPr>
    </w:p>
    <w:p w14:paraId="01589D51" w14:textId="245A67EC" w:rsidR="00D67D61" w:rsidRPr="000B2A5C" w:rsidRDefault="00D67D61" w:rsidP="00D67D61">
      <w:pPr>
        <w:jc w:val="both"/>
        <w:rPr>
          <w:rFonts w:ascii="Segoe UI Historic" w:hAnsi="Segoe UI Historic" w:cs="Segoe UI Historic"/>
          <w:sz w:val="24"/>
          <w:szCs w:val="24"/>
          <w:lang w:val="ca-ES"/>
        </w:rPr>
      </w:pPr>
    </w:p>
    <w:p w14:paraId="3F97D410" w14:textId="72A94F2D" w:rsidR="00D67D61" w:rsidRPr="000B2A5C" w:rsidRDefault="00D67D61" w:rsidP="00D67D61">
      <w:pPr>
        <w:jc w:val="both"/>
        <w:rPr>
          <w:rFonts w:ascii="Segoe UI Historic" w:hAnsi="Segoe UI Historic" w:cs="Segoe UI Historic"/>
          <w:sz w:val="24"/>
          <w:szCs w:val="24"/>
          <w:lang w:val="ca-ES"/>
        </w:rPr>
      </w:pPr>
    </w:p>
    <w:p w14:paraId="099729B9" w14:textId="77777777" w:rsidR="00AB27DB" w:rsidRDefault="00AB27DB" w:rsidP="00D67D61">
      <w:pPr>
        <w:jc w:val="both"/>
        <w:rPr>
          <w:rFonts w:ascii="Segoe UI Historic" w:hAnsi="Segoe UI Historic" w:cs="Segoe UI Historic"/>
          <w:noProof/>
          <w:sz w:val="24"/>
          <w:szCs w:val="24"/>
          <w:lang w:val="ca-ES"/>
        </w:rPr>
      </w:pPr>
    </w:p>
    <w:p w14:paraId="3253A6EB" w14:textId="77777777" w:rsidR="00AB27DB" w:rsidRDefault="00AB27DB" w:rsidP="00D67D61">
      <w:pPr>
        <w:jc w:val="both"/>
        <w:rPr>
          <w:rFonts w:ascii="Segoe UI Historic" w:hAnsi="Segoe UI Historic" w:cs="Segoe UI Historic"/>
          <w:noProof/>
          <w:sz w:val="24"/>
          <w:szCs w:val="24"/>
          <w:lang w:val="ca-ES"/>
        </w:rPr>
      </w:pPr>
    </w:p>
    <w:p w14:paraId="3EAF4706" w14:textId="4B0EB4BC" w:rsidR="00D67D61" w:rsidRPr="000B2A5C" w:rsidRDefault="00D67D61" w:rsidP="00D67D61">
      <w:pPr>
        <w:jc w:val="both"/>
        <w:rPr>
          <w:rFonts w:ascii="Segoe UI Historic" w:hAnsi="Segoe UI Historic" w:cs="Segoe UI Historic"/>
          <w:sz w:val="24"/>
          <w:szCs w:val="24"/>
          <w:lang w:val="ca-ES"/>
        </w:rPr>
      </w:pPr>
    </w:p>
    <w:p w14:paraId="654494FB" w14:textId="77777777" w:rsidR="00D67D61" w:rsidRPr="000B2A5C" w:rsidRDefault="00D67D61" w:rsidP="00D67D61">
      <w:pPr>
        <w:jc w:val="both"/>
        <w:rPr>
          <w:rFonts w:ascii="Segoe UI Historic" w:hAnsi="Segoe UI Historic" w:cs="Segoe UI Historic"/>
          <w:sz w:val="24"/>
          <w:szCs w:val="24"/>
          <w:lang w:val="ca-ES"/>
        </w:rPr>
      </w:pPr>
    </w:p>
    <w:p w14:paraId="13145F4A" w14:textId="77777777" w:rsidR="00D67D61" w:rsidRPr="000B2A5C" w:rsidRDefault="00D67D61" w:rsidP="00D67D61">
      <w:pPr>
        <w:jc w:val="both"/>
        <w:rPr>
          <w:rFonts w:ascii="Segoe UI Historic" w:hAnsi="Segoe UI Historic" w:cs="Segoe UI Historic"/>
          <w:sz w:val="24"/>
          <w:szCs w:val="24"/>
          <w:lang w:val="ca-ES"/>
        </w:rPr>
      </w:pPr>
    </w:p>
    <w:p w14:paraId="0B72CDAF" w14:textId="601781EF" w:rsidR="00D67D61" w:rsidRPr="000B2A5C" w:rsidRDefault="00255583"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52608" behindDoc="0" locked="0" layoutInCell="1" allowOverlap="1" wp14:anchorId="6B13F0AD" wp14:editId="2E3F1455">
            <wp:simplePos x="0" y="0"/>
            <wp:positionH relativeFrom="margin">
              <wp:align>left</wp:align>
            </wp:positionH>
            <wp:positionV relativeFrom="paragraph">
              <wp:posOffset>269240</wp:posOffset>
            </wp:positionV>
            <wp:extent cx="4593590" cy="3061970"/>
            <wp:effectExtent l="381000" t="400050" r="511810" b="405130"/>
            <wp:wrapThrough wrapText="bothSides">
              <wp:wrapPolygon edited="0">
                <wp:start x="20961" y="-2822"/>
                <wp:lineTo x="7256" y="-2553"/>
                <wp:lineTo x="7256" y="-403"/>
                <wp:lineTo x="-1792" y="-403"/>
                <wp:lineTo x="-1792" y="3897"/>
                <wp:lineTo x="-806" y="12498"/>
                <wp:lineTo x="-269" y="20561"/>
                <wp:lineTo x="90" y="23248"/>
                <wp:lineTo x="179" y="24324"/>
                <wp:lineTo x="627" y="24324"/>
                <wp:lineTo x="717" y="24055"/>
                <wp:lineTo x="9943" y="23248"/>
                <wp:lineTo x="10033" y="23248"/>
                <wp:lineTo x="23917" y="21098"/>
                <wp:lineTo x="21319" y="-2822"/>
                <wp:lineTo x="20961" y="-2822"/>
              </wp:wrapPolygon>
            </wp:wrapThrough>
            <wp:docPr id="16" name="Marcador de contenido 5" descr="Cocina con estantes de madera&#10;&#10;Descripción generada automáticamente con confianza baja">
              <a:extLst xmlns:a="http://schemas.openxmlformats.org/drawingml/2006/main">
                <a:ext uri="{FF2B5EF4-FFF2-40B4-BE49-F238E27FC236}">
                  <a16:creationId xmlns:a16="http://schemas.microsoft.com/office/drawing/2014/main" id="{A343F322-C1DF-4257-97B8-8000B498D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Cocina con estantes de madera&#10;&#10;Descripción generada automáticamente con confianza baja">
                      <a:extLst>
                        <a:ext uri="{FF2B5EF4-FFF2-40B4-BE49-F238E27FC236}">
                          <a16:creationId xmlns:a16="http://schemas.microsoft.com/office/drawing/2014/main" id="{A343F322-C1DF-4257-97B8-8000B498DB53}"/>
                        </a:ext>
                      </a:extLst>
                    </pic:cNvPr>
                    <pic:cNvPicPr>
                      <a:picLocks noGrp="1" noChangeAspect="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593590" cy="306197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00D67D61" w:rsidRPr="000B2A5C">
        <w:rPr>
          <w:rFonts w:ascii="Segoe UI Historic" w:hAnsi="Segoe UI Historic" w:cs="Segoe UI Historic"/>
          <w:sz w:val="24"/>
          <w:szCs w:val="24"/>
          <w:lang w:val="ca-ES"/>
        </w:rPr>
        <w:tab/>
      </w:r>
    </w:p>
    <w:p w14:paraId="4E496959" w14:textId="304848A4" w:rsidR="00D67D61" w:rsidRPr="000B2A5C" w:rsidRDefault="00D67D61" w:rsidP="00D67D61">
      <w:pPr>
        <w:jc w:val="both"/>
        <w:rPr>
          <w:rFonts w:ascii="Segoe UI Historic" w:hAnsi="Segoe UI Historic" w:cs="Segoe UI Historic"/>
          <w:sz w:val="24"/>
          <w:szCs w:val="24"/>
          <w:lang w:val="ca-ES"/>
        </w:rPr>
      </w:pPr>
    </w:p>
    <w:p w14:paraId="715B4CB4" w14:textId="77777777" w:rsidR="00D67D61" w:rsidRPr="000B2A5C" w:rsidRDefault="00D67D61" w:rsidP="00D67D61">
      <w:pPr>
        <w:jc w:val="both"/>
        <w:rPr>
          <w:rFonts w:ascii="Segoe UI Historic" w:hAnsi="Segoe UI Historic" w:cs="Segoe UI Historic"/>
          <w:sz w:val="24"/>
          <w:szCs w:val="24"/>
          <w:lang w:val="ca-ES"/>
        </w:rPr>
      </w:pPr>
    </w:p>
    <w:p w14:paraId="569A7945" w14:textId="77777777" w:rsidR="00D67D61" w:rsidRPr="000B2A5C" w:rsidRDefault="00D67D61" w:rsidP="00D67D61">
      <w:pPr>
        <w:jc w:val="both"/>
        <w:rPr>
          <w:rFonts w:ascii="Segoe UI Historic" w:hAnsi="Segoe UI Historic" w:cs="Segoe UI Historic"/>
          <w:sz w:val="24"/>
          <w:szCs w:val="24"/>
          <w:lang w:val="ca-ES"/>
        </w:rPr>
      </w:pPr>
    </w:p>
    <w:p w14:paraId="7F2B2AD9" w14:textId="77777777" w:rsidR="00D67D61" w:rsidRPr="000B2A5C" w:rsidRDefault="00D67D61" w:rsidP="00D67D61">
      <w:pPr>
        <w:jc w:val="both"/>
        <w:rPr>
          <w:rFonts w:ascii="Segoe UI Historic" w:hAnsi="Segoe UI Historic" w:cs="Segoe UI Historic"/>
          <w:sz w:val="24"/>
          <w:szCs w:val="24"/>
          <w:lang w:val="ca-ES"/>
        </w:rPr>
      </w:pPr>
    </w:p>
    <w:p w14:paraId="3617BE6B" w14:textId="77777777" w:rsidR="00D67D61" w:rsidRPr="000B2A5C" w:rsidRDefault="00D67D61" w:rsidP="00D67D61">
      <w:pPr>
        <w:jc w:val="both"/>
        <w:rPr>
          <w:rFonts w:ascii="Segoe UI Historic" w:hAnsi="Segoe UI Historic" w:cs="Segoe UI Historic"/>
          <w:sz w:val="24"/>
          <w:szCs w:val="24"/>
          <w:lang w:val="ca-ES"/>
        </w:rPr>
      </w:pPr>
    </w:p>
    <w:p w14:paraId="47F0E4D0" w14:textId="77777777" w:rsidR="00D67D61" w:rsidRPr="000B2A5C" w:rsidRDefault="00D67D61" w:rsidP="00D67D61">
      <w:pPr>
        <w:jc w:val="both"/>
        <w:rPr>
          <w:rFonts w:ascii="Segoe UI Historic" w:hAnsi="Segoe UI Historic" w:cs="Segoe UI Historic"/>
          <w:sz w:val="24"/>
          <w:szCs w:val="24"/>
          <w:lang w:val="ca-ES"/>
        </w:rPr>
      </w:pPr>
    </w:p>
    <w:p w14:paraId="7F86E683" w14:textId="4B81723D" w:rsidR="00D67D61" w:rsidRPr="000B2A5C" w:rsidRDefault="00D67D61" w:rsidP="00D67D61">
      <w:pPr>
        <w:jc w:val="both"/>
        <w:rPr>
          <w:rFonts w:ascii="Segoe UI Historic" w:hAnsi="Segoe UI Historic" w:cs="Segoe UI Historic"/>
          <w:sz w:val="24"/>
          <w:szCs w:val="24"/>
          <w:lang w:val="ca-ES"/>
        </w:rPr>
      </w:pPr>
    </w:p>
    <w:p w14:paraId="75461F74" w14:textId="0F5506EC" w:rsidR="00D67D61" w:rsidRPr="000B2A5C" w:rsidRDefault="00D67D61" w:rsidP="00D67D61">
      <w:pPr>
        <w:jc w:val="both"/>
        <w:rPr>
          <w:rFonts w:ascii="Segoe UI Historic" w:hAnsi="Segoe UI Historic" w:cs="Segoe UI Historic"/>
          <w:noProof/>
          <w:sz w:val="24"/>
          <w:szCs w:val="24"/>
          <w:lang w:val="ca-ES"/>
        </w:rPr>
      </w:pPr>
    </w:p>
    <w:p w14:paraId="1E31ACB0" w14:textId="47555E18" w:rsidR="00D67D61" w:rsidRPr="000B2A5C" w:rsidRDefault="00255583" w:rsidP="00D67D61">
      <w:pPr>
        <w:jc w:val="both"/>
        <w:rPr>
          <w:rFonts w:ascii="Segoe UI Historic" w:hAnsi="Segoe UI Historic" w:cs="Segoe UI Historic"/>
          <w:noProof/>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51584" behindDoc="0" locked="0" layoutInCell="1" allowOverlap="1" wp14:anchorId="16BA559E" wp14:editId="6D72CB08">
            <wp:simplePos x="0" y="0"/>
            <wp:positionH relativeFrom="column">
              <wp:posOffset>913130</wp:posOffset>
            </wp:positionH>
            <wp:positionV relativeFrom="paragraph">
              <wp:posOffset>423545</wp:posOffset>
            </wp:positionV>
            <wp:extent cx="4593590" cy="3062605"/>
            <wp:effectExtent l="933450" t="114300" r="111760" b="175895"/>
            <wp:wrapThrough wrapText="bothSides">
              <wp:wrapPolygon edited="0">
                <wp:start x="-537" y="-806"/>
                <wp:lineTo x="-537" y="14510"/>
                <wp:lineTo x="-4210" y="14510"/>
                <wp:lineTo x="-4389" y="18810"/>
                <wp:lineTo x="-3225" y="18810"/>
                <wp:lineTo x="-3225" y="20960"/>
                <wp:lineTo x="-1523" y="20960"/>
                <wp:lineTo x="-1523" y="21766"/>
                <wp:lineTo x="-269" y="22706"/>
                <wp:lineTo x="21409" y="22706"/>
                <wp:lineTo x="21498" y="22437"/>
                <wp:lineTo x="22036" y="21094"/>
                <wp:lineTo x="22036" y="-806"/>
                <wp:lineTo x="-537" y="-806"/>
              </wp:wrapPolygon>
            </wp:wrapThrough>
            <wp:docPr id="17" name="Marcador de contenido 6" descr="Un pastel en una mesa&#10;&#10;Descripción generada automáticamente con confianza media">
              <a:extLst xmlns:a="http://schemas.openxmlformats.org/drawingml/2006/main">
                <a:ext uri="{FF2B5EF4-FFF2-40B4-BE49-F238E27FC236}">
                  <a16:creationId xmlns:a16="http://schemas.microsoft.com/office/drawing/2014/main" id="{78B15CC0-CFE0-4513-868A-6FBB482702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descr="Un pastel en una mesa&#10;&#10;Descripción generada automáticamente con confianza media">
                      <a:extLst>
                        <a:ext uri="{FF2B5EF4-FFF2-40B4-BE49-F238E27FC236}">
                          <a16:creationId xmlns:a16="http://schemas.microsoft.com/office/drawing/2014/main" id="{78B15CC0-CFE0-4513-868A-6FBB4827020F}"/>
                        </a:ext>
                      </a:extLst>
                    </pic:cNvPr>
                    <pic:cNvPicPr>
                      <a:picLocks noGrp="1" noChangeAspect="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593590" cy="306260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72BAA60A" w14:textId="1863CDED" w:rsidR="00D67D61" w:rsidRPr="000B2A5C" w:rsidRDefault="00D67D61" w:rsidP="00D67D61">
      <w:pPr>
        <w:jc w:val="both"/>
        <w:rPr>
          <w:rFonts w:ascii="Segoe UI Historic" w:hAnsi="Segoe UI Historic" w:cs="Segoe UI Historic"/>
          <w:noProof/>
          <w:sz w:val="24"/>
          <w:szCs w:val="24"/>
          <w:lang w:val="ca-ES"/>
        </w:rPr>
      </w:pPr>
    </w:p>
    <w:p w14:paraId="7D80C01F" w14:textId="2872633A" w:rsidR="00D67D61" w:rsidRPr="000B2A5C" w:rsidRDefault="00D67D61" w:rsidP="00D67D61">
      <w:pPr>
        <w:jc w:val="both"/>
        <w:rPr>
          <w:rFonts w:ascii="Segoe UI Historic" w:hAnsi="Segoe UI Historic" w:cs="Segoe UI Historic"/>
          <w:noProof/>
          <w:sz w:val="24"/>
          <w:szCs w:val="24"/>
          <w:lang w:val="ca-ES"/>
        </w:rPr>
      </w:pPr>
    </w:p>
    <w:p w14:paraId="4F575414" w14:textId="32846E41" w:rsidR="00D67D61" w:rsidRPr="000B2A5C" w:rsidRDefault="00D67D61" w:rsidP="00D67D61">
      <w:pPr>
        <w:jc w:val="both"/>
        <w:rPr>
          <w:rFonts w:ascii="Segoe UI Historic" w:hAnsi="Segoe UI Historic" w:cs="Segoe UI Historic"/>
          <w:noProof/>
          <w:sz w:val="24"/>
          <w:szCs w:val="24"/>
          <w:lang w:val="ca-ES"/>
        </w:rPr>
      </w:pPr>
    </w:p>
    <w:p w14:paraId="644175FB" w14:textId="33CA294C" w:rsidR="00D67D61" w:rsidRDefault="00D67D61" w:rsidP="00D67D61">
      <w:pPr>
        <w:jc w:val="both"/>
        <w:rPr>
          <w:rFonts w:ascii="Segoe UI Historic" w:hAnsi="Segoe UI Historic" w:cs="Segoe UI Historic"/>
          <w:noProof/>
          <w:sz w:val="24"/>
          <w:szCs w:val="24"/>
          <w:lang w:val="ca-ES"/>
        </w:rPr>
      </w:pPr>
    </w:p>
    <w:p w14:paraId="76E4DA8A" w14:textId="13FFB2D1" w:rsidR="00D81818" w:rsidRDefault="00EE0B1F" w:rsidP="00D67D61">
      <w:pPr>
        <w:jc w:val="both"/>
        <w:rPr>
          <w:rFonts w:ascii="Segoe UI Historic" w:hAnsi="Segoe UI Historic" w:cs="Segoe UI Historic"/>
          <w:noProof/>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8512" behindDoc="0" locked="0" layoutInCell="1" allowOverlap="1" wp14:anchorId="33FD65AA" wp14:editId="537BC056">
            <wp:simplePos x="0" y="0"/>
            <wp:positionH relativeFrom="margin">
              <wp:align>left</wp:align>
            </wp:positionH>
            <wp:positionV relativeFrom="paragraph">
              <wp:posOffset>971550</wp:posOffset>
            </wp:positionV>
            <wp:extent cx="3863340" cy="2705100"/>
            <wp:effectExtent l="361950" t="361950" r="461010" b="361950"/>
            <wp:wrapNone/>
            <wp:docPr id="20" name="Marcador de contenido 8" descr="Imagen que contiene interior, tabla, foto, hecho de madera&#10;&#10;Descripción generada automáticamente">
              <a:extLst xmlns:a="http://schemas.openxmlformats.org/drawingml/2006/main">
                <a:ext uri="{FF2B5EF4-FFF2-40B4-BE49-F238E27FC236}">
                  <a16:creationId xmlns:a16="http://schemas.microsoft.com/office/drawing/2014/main" id="{04847764-904D-431E-81F1-BFABDA5650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contenido 8" descr="Imagen que contiene interior, tabla, foto, hecho de madera&#10;&#10;Descripción generada automáticamente">
                      <a:extLst>
                        <a:ext uri="{FF2B5EF4-FFF2-40B4-BE49-F238E27FC236}">
                          <a16:creationId xmlns:a16="http://schemas.microsoft.com/office/drawing/2014/main" id="{04847764-904D-431E-81F1-BFABDA565005}"/>
                        </a:ext>
                      </a:extLst>
                    </pic:cNvPr>
                    <pic:cNvPicPr>
                      <a:picLocks noGrp="1" noChangeAspect="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863340" cy="27051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0814EDC3" w14:textId="5773E407" w:rsidR="00505019" w:rsidRDefault="00505019" w:rsidP="00D67D61">
      <w:pPr>
        <w:jc w:val="both"/>
        <w:rPr>
          <w:rFonts w:ascii="Segoe UI Historic" w:hAnsi="Segoe UI Historic" w:cs="Segoe UI Historic"/>
          <w:noProof/>
          <w:sz w:val="24"/>
          <w:szCs w:val="24"/>
          <w:lang w:val="ca-ES"/>
        </w:rPr>
      </w:pPr>
    </w:p>
    <w:p w14:paraId="5007EE81" w14:textId="138C5C38" w:rsidR="00505019" w:rsidRDefault="00505019" w:rsidP="00D67D61">
      <w:pPr>
        <w:jc w:val="both"/>
        <w:rPr>
          <w:rFonts w:ascii="Segoe UI Historic" w:hAnsi="Segoe UI Historic" w:cs="Segoe UI Historic"/>
          <w:noProof/>
          <w:sz w:val="24"/>
          <w:szCs w:val="24"/>
          <w:lang w:val="ca-ES"/>
        </w:rPr>
      </w:pPr>
    </w:p>
    <w:p w14:paraId="7F714100" w14:textId="77777777" w:rsidR="00505019" w:rsidRDefault="00505019" w:rsidP="00D67D61">
      <w:pPr>
        <w:jc w:val="both"/>
        <w:rPr>
          <w:rFonts w:ascii="Segoe UI Historic" w:hAnsi="Segoe UI Historic" w:cs="Segoe UI Historic"/>
          <w:noProof/>
          <w:sz w:val="24"/>
          <w:szCs w:val="24"/>
          <w:lang w:val="ca-ES"/>
        </w:rPr>
      </w:pPr>
    </w:p>
    <w:p w14:paraId="3E57FB8B" w14:textId="7A2CEEC3" w:rsidR="00D67D61" w:rsidRPr="000B2A5C" w:rsidRDefault="00D67D61" w:rsidP="00D67D61">
      <w:pPr>
        <w:jc w:val="both"/>
        <w:rPr>
          <w:rFonts w:ascii="Segoe UI Historic" w:hAnsi="Segoe UI Historic" w:cs="Segoe UI Historic"/>
          <w:sz w:val="24"/>
          <w:szCs w:val="24"/>
          <w:lang w:val="ca-ES"/>
        </w:rPr>
      </w:pPr>
    </w:p>
    <w:p w14:paraId="5059E9C6" w14:textId="77777777" w:rsidR="00D67D61" w:rsidRPr="000B2A5C" w:rsidRDefault="00D67D61" w:rsidP="00D67D61">
      <w:pPr>
        <w:jc w:val="both"/>
        <w:rPr>
          <w:rFonts w:ascii="Segoe UI Historic" w:hAnsi="Segoe UI Historic" w:cs="Segoe UI Historic"/>
          <w:sz w:val="24"/>
          <w:szCs w:val="24"/>
          <w:lang w:val="ca-ES"/>
        </w:rPr>
      </w:pPr>
    </w:p>
    <w:p w14:paraId="246A2873" w14:textId="77777777" w:rsidR="00D67D61" w:rsidRPr="000B2A5C" w:rsidRDefault="00D67D61" w:rsidP="00D67D61">
      <w:pPr>
        <w:jc w:val="both"/>
        <w:rPr>
          <w:rFonts w:ascii="Segoe UI Historic" w:hAnsi="Segoe UI Historic" w:cs="Segoe UI Historic"/>
          <w:sz w:val="24"/>
          <w:szCs w:val="24"/>
          <w:lang w:val="ca-ES"/>
        </w:rPr>
      </w:pPr>
    </w:p>
    <w:p w14:paraId="179E7D40" w14:textId="77777777" w:rsidR="00D67D61" w:rsidRPr="000B2A5C" w:rsidRDefault="00D67D61" w:rsidP="00D67D61">
      <w:pPr>
        <w:jc w:val="both"/>
        <w:rPr>
          <w:rFonts w:ascii="Segoe UI Historic" w:hAnsi="Segoe UI Historic" w:cs="Segoe UI Historic"/>
          <w:sz w:val="24"/>
          <w:szCs w:val="24"/>
          <w:lang w:val="ca-ES"/>
        </w:rPr>
      </w:pPr>
    </w:p>
    <w:p w14:paraId="5D921F48" w14:textId="69ECEA22" w:rsidR="00D67D61" w:rsidRPr="000B2A5C" w:rsidRDefault="00EE0B1F"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2128" behindDoc="0" locked="0" layoutInCell="1" allowOverlap="1" wp14:anchorId="652DC24B" wp14:editId="4343E892">
            <wp:simplePos x="0" y="0"/>
            <wp:positionH relativeFrom="page">
              <wp:posOffset>1076325</wp:posOffset>
            </wp:positionH>
            <wp:positionV relativeFrom="paragraph">
              <wp:posOffset>222250</wp:posOffset>
            </wp:positionV>
            <wp:extent cx="5101590" cy="3086100"/>
            <wp:effectExtent l="933450" t="114300" r="118110" b="171450"/>
            <wp:wrapNone/>
            <wp:docPr id="10" name="Imagen 9" descr="Imagen que contiene interior, tabla, pastel, persona&#10;&#10;Descripción generada automáticamente">
              <a:extLst xmlns:a="http://schemas.openxmlformats.org/drawingml/2006/main">
                <a:ext uri="{FF2B5EF4-FFF2-40B4-BE49-F238E27FC236}">
                  <a16:creationId xmlns:a16="http://schemas.microsoft.com/office/drawing/2014/main" id="{32D6B45A-8210-42BE-A907-6F227F3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interior, tabla, pastel, persona&#10;&#10;Descripción generada automáticamente">
                      <a:extLst>
                        <a:ext uri="{FF2B5EF4-FFF2-40B4-BE49-F238E27FC236}">
                          <a16:creationId xmlns:a16="http://schemas.microsoft.com/office/drawing/2014/main" id="{32D6B45A-8210-42BE-A907-6F227F3EEEFD}"/>
                        </a:ext>
                      </a:extLst>
                    </pic:cNvPr>
                    <pic:cNvPicPr>
                      <a:picLocks noChangeAspect="1"/>
                    </pic:cNvPicPr>
                  </pic:nvPicPr>
                  <pic:blipFill rotWithShape="1">
                    <a:blip r:embed="rId41">
                      <a:extLst>
                        <a:ext uri="{28A0092B-C50C-407E-A947-70E740481C1C}">
                          <a14:useLocalDpi xmlns:a14="http://schemas.microsoft.com/office/drawing/2010/main"/>
                        </a:ext>
                      </a:extLst>
                    </a:blip>
                    <a:srcRect/>
                    <a:stretch/>
                  </pic:blipFill>
                  <pic:spPr bwMode="auto">
                    <a:xfrm>
                      <a:off x="0" y="0"/>
                      <a:ext cx="5101590" cy="30861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49C700C5" w14:textId="6607B1FD" w:rsidR="00D67D61" w:rsidRPr="000B2A5C" w:rsidRDefault="00D67D61" w:rsidP="00D67D61">
      <w:pPr>
        <w:jc w:val="both"/>
        <w:rPr>
          <w:rFonts w:ascii="Segoe UI Historic" w:hAnsi="Segoe UI Historic" w:cs="Segoe UI Historic"/>
          <w:sz w:val="24"/>
          <w:szCs w:val="24"/>
          <w:lang w:val="ca-ES"/>
        </w:rPr>
      </w:pPr>
    </w:p>
    <w:p w14:paraId="727569D1" w14:textId="77777777" w:rsidR="00D67D61" w:rsidRPr="000B2A5C" w:rsidRDefault="00D67D61" w:rsidP="00D67D61">
      <w:pPr>
        <w:jc w:val="both"/>
        <w:rPr>
          <w:rFonts w:ascii="Segoe UI Historic" w:hAnsi="Segoe UI Historic" w:cs="Segoe UI Historic"/>
          <w:sz w:val="24"/>
          <w:szCs w:val="24"/>
          <w:lang w:val="ca-ES"/>
        </w:rPr>
      </w:pPr>
    </w:p>
    <w:p w14:paraId="1D69787B" w14:textId="77777777" w:rsidR="00D67D61" w:rsidRPr="000B2A5C" w:rsidRDefault="00D67D61" w:rsidP="00D67D61">
      <w:pPr>
        <w:jc w:val="both"/>
        <w:rPr>
          <w:rFonts w:ascii="Segoe UI Historic" w:hAnsi="Segoe UI Historic" w:cs="Segoe UI Historic"/>
          <w:sz w:val="24"/>
          <w:szCs w:val="24"/>
          <w:lang w:val="ca-ES"/>
        </w:rPr>
      </w:pPr>
    </w:p>
    <w:p w14:paraId="723FBC68" w14:textId="508A9D98" w:rsidR="00D67D61" w:rsidRPr="000B2A5C" w:rsidRDefault="00D67D61" w:rsidP="00D67D61">
      <w:pPr>
        <w:jc w:val="both"/>
        <w:rPr>
          <w:rFonts w:ascii="Segoe UI Historic" w:hAnsi="Segoe UI Historic" w:cs="Segoe UI Historic"/>
          <w:sz w:val="24"/>
          <w:szCs w:val="24"/>
          <w:lang w:val="ca-ES"/>
        </w:rPr>
      </w:pPr>
    </w:p>
    <w:p w14:paraId="122BC4B1" w14:textId="77777777" w:rsidR="00D67D61" w:rsidRPr="000B2A5C" w:rsidRDefault="00D67D61" w:rsidP="00D67D61">
      <w:pPr>
        <w:jc w:val="both"/>
        <w:rPr>
          <w:rFonts w:ascii="Segoe UI Historic" w:hAnsi="Segoe UI Historic" w:cs="Segoe UI Historic"/>
          <w:sz w:val="24"/>
          <w:szCs w:val="24"/>
          <w:lang w:val="ca-ES"/>
        </w:rPr>
      </w:pPr>
    </w:p>
    <w:p w14:paraId="342564C9" w14:textId="77777777" w:rsidR="00D67D61" w:rsidRPr="000B2A5C" w:rsidRDefault="00D67D61" w:rsidP="00D67D61">
      <w:pPr>
        <w:jc w:val="both"/>
        <w:rPr>
          <w:rFonts w:ascii="Segoe UI Historic" w:hAnsi="Segoe UI Historic" w:cs="Segoe UI Historic"/>
          <w:sz w:val="24"/>
          <w:szCs w:val="24"/>
          <w:lang w:val="ca-ES"/>
        </w:rPr>
      </w:pPr>
    </w:p>
    <w:p w14:paraId="19984C7D" w14:textId="77777777" w:rsidR="00D67D61" w:rsidRPr="000B2A5C" w:rsidRDefault="00D67D61" w:rsidP="00D67D61">
      <w:pPr>
        <w:jc w:val="both"/>
        <w:rPr>
          <w:rFonts w:ascii="Segoe UI Historic" w:hAnsi="Segoe UI Historic" w:cs="Segoe UI Historic"/>
          <w:sz w:val="24"/>
          <w:szCs w:val="24"/>
          <w:lang w:val="ca-ES"/>
        </w:rPr>
      </w:pPr>
    </w:p>
    <w:p w14:paraId="02BB063F" w14:textId="77777777" w:rsidR="00D67D61" w:rsidRPr="000B2A5C" w:rsidRDefault="00D67D61" w:rsidP="00D67D61">
      <w:pPr>
        <w:jc w:val="both"/>
        <w:rPr>
          <w:rFonts w:ascii="Segoe UI Historic" w:hAnsi="Segoe UI Historic" w:cs="Segoe UI Historic"/>
          <w:sz w:val="24"/>
          <w:szCs w:val="24"/>
          <w:lang w:val="ca-ES"/>
        </w:rPr>
      </w:pPr>
    </w:p>
    <w:p w14:paraId="5BEB4027" w14:textId="77777777" w:rsidR="00D67D61" w:rsidRPr="000B2A5C" w:rsidRDefault="00D67D61" w:rsidP="00D67D61">
      <w:pPr>
        <w:jc w:val="both"/>
        <w:rPr>
          <w:rFonts w:ascii="Segoe UI Historic" w:hAnsi="Segoe UI Historic" w:cs="Segoe UI Historic"/>
          <w:sz w:val="24"/>
          <w:szCs w:val="24"/>
          <w:lang w:val="ca-ES"/>
        </w:rPr>
      </w:pPr>
    </w:p>
    <w:p w14:paraId="6B090AE2" w14:textId="1870E24D" w:rsidR="00D67D61" w:rsidRPr="000B2A5C" w:rsidRDefault="00EE0B1F"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53632" behindDoc="0" locked="0" layoutInCell="1" allowOverlap="1" wp14:anchorId="7E368117" wp14:editId="78ECD503">
            <wp:simplePos x="0" y="0"/>
            <wp:positionH relativeFrom="margin">
              <wp:align>left</wp:align>
            </wp:positionH>
            <wp:positionV relativeFrom="paragraph">
              <wp:posOffset>146684</wp:posOffset>
            </wp:positionV>
            <wp:extent cx="4593590" cy="2959735"/>
            <wp:effectExtent l="228600" t="304800" r="321310" b="469265"/>
            <wp:wrapNone/>
            <wp:docPr id="21" name="Marcador de contenido 6" descr="Imagen que contiene interior, tabla, edificio, comida&#10;&#10;Descripción generada automáticamente">
              <a:extLst xmlns:a="http://schemas.openxmlformats.org/drawingml/2006/main">
                <a:ext uri="{FF2B5EF4-FFF2-40B4-BE49-F238E27FC236}">
                  <a16:creationId xmlns:a16="http://schemas.microsoft.com/office/drawing/2014/main" id="{7C6F899B-6BEA-465A-99E0-29767ABF18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descr="Imagen que contiene interior, tabla, edificio, comida&#10;&#10;Descripción generada automáticamente">
                      <a:extLst>
                        <a:ext uri="{FF2B5EF4-FFF2-40B4-BE49-F238E27FC236}">
                          <a16:creationId xmlns:a16="http://schemas.microsoft.com/office/drawing/2014/main" id="{7C6F899B-6BEA-465A-99E0-29767ABF185E}"/>
                        </a:ext>
                      </a:extLst>
                    </pic:cNvPr>
                    <pic:cNvPicPr>
                      <a:picLocks noGrp="1" noChangeAspect="1"/>
                    </pic:cNvPicPr>
                  </pic:nvPicPr>
                  <pic:blipFill>
                    <a:blip r:embed="rId42">
                      <a:extLst>
                        <a:ext uri="{28A0092B-C50C-407E-A947-70E740481C1C}">
                          <a14:useLocalDpi xmlns:a14="http://schemas.microsoft.com/office/drawing/2010/main"/>
                        </a:ext>
                      </a:extLst>
                    </a:blip>
                    <a:srcRect/>
                    <a:stretch>
                      <a:fillRect/>
                    </a:stretch>
                  </pic:blipFill>
                  <pic:spPr bwMode="auto">
                    <a:xfrm rot="539922">
                      <a:off x="0" y="0"/>
                      <a:ext cx="4593590" cy="29597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54F37477" w14:textId="196A2743" w:rsidR="00D67D61" w:rsidRPr="000B2A5C" w:rsidRDefault="00D67D61" w:rsidP="00D67D61">
      <w:pPr>
        <w:jc w:val="both"/>
        <w:rPr>
          <w:rFonts w:ascii="Segoe UI Historic" w:hAnsi="Segoe UI Historic" w:cs="Segoe UI Historic"/>
          <w:sz w:val="24"/>
          <w:szCs w:val="24"/>
          <w:lang w:val="ca-ES"/>
        </w:rPr>
      </w:pPr>
    </w:p>
    <w:p w14:paraId="1AC7D685" w14:textId="636C2DEF" w:rsidR="00D67D61" w:rsidRPr="000B2A5C" w:rsidRDefault="00D67D61" w:rsidP="00D67D61">
      <w:pPr>
        <w:jc w:val="both"/>
        <w:rPr>
          <w:rFonts w:ascii="Segoe UI Historic" w:hAnsi="Segoe UI Historic" w:cs="Segoe UI Historic"/>
          <w:sz w:val="24"/>
          <w:szCs w:val="24"/>
          <w:lang w:val="ca-ES"/>
        </w:rPr>
      </w:pPr>
    </w:p>
    <w:p w14:paraId="7F7D6542" w14:textId="245BE5BA" w:rsidR="00D67D61" w:rsidRPr="000B2A5C" w:rsidRDefault="00D67D61" w:rsidP="00D67D61">
      <w:pPr>
        <w:jc w:val="both"/>
        <w:rPr>
          <w:rFonts w:ascii="Segoe UI Historic" w:hAnsi="Segoe UI Historic" w:cs="Segoe UI Historic"/>
          <w:sz w:val="24"/>
          <w:szCs w:val="24"/>
          <w:lang w:val="ca-ES"/>
        </w:rPr>
      </w:pPr>
    </w:p>
    <w:p w14:paraId="08A296FB" w14:textId="6138E1CB" w:rsidR="00D67D61" w:rsidRPr="000B2A5C" w:rsidRDefault="00D67D61" w:rsidP="00D67D61">
      <w:pPr>
        <w:jc w:val="both"/>
        <w:rPr>
          <w:rFonts w:ascii="Segoe UI Historic" w:hAnsi="Segoe UI Historic" w:cs="Segoe UI Historic"/>
          <w:sz w:val="24"/>
          <w:szCs w:val="24"/>
          <w:lang w:val="ca-ES"/>
        </w:rPr>
      </w:pPr>
    </w:p>
    <w:p w14:paraId="6086D45A" w14:textId="77777777" w:rsidR="00D67D61" w:rsidRPr="000B2A5C" w:rsidRDefault="00D67D61" w:rsidP="00D67D61">
      <w:pPr>
        <w:jc w:val="both"/>
        <w:rPr>
          <w:rFonts w:ascii="Segoe UI Historic" w:hAnsi="Segoe UI Historic" w:cs="Segoe UI Historic"/>
          <w:sz w:val="24"/>
          <w:szCs w:val="24"/>
          <w:lang w:val="ca-ES"/>
        </w:rPr>
      </w:pPr>
    </w:p>
    <w:p w14:paraId="2F8D713D" w14:textId="77777777" w:rsidR="00D67D61" w:rsidRPr="000B2A5C" w:rsidRDefault="00D67D61" w:rsidP="00D67D61">
      <w:pPr>
        <w:jc w:val="both"/>
        <w:rPr>
          <w:rFonts w:ascii="Segoe UI Historic" w:hAnsi="Segoe UI Historic" w:cs="Segoe UI Historic"/>
          <w:sz w:val="24"/>
          <w:szCs w:val="24"/>
          <w:lang w:val="ca-ES"/>
        </w:rPr>
      </w:pPr>
    </w:p>
    <w:p w14:paraId="603E0441" w14:textId="77777777" w:rsidR="00D67D61" w:rsidRPr="000B2A5C" w:rsidRDefault="00D67D61" w:rsidP="00D67D61">
      <w:pPr>
        <w:jc w:val="both"/>
        <w:rPr>
          <w:rFonts w:ascii="Segoe UI Historic" w:hAnsi="Segoe UI Historic" w:cs="Segoe UI Historic"/>
          <w:sz w:val="24"/>
          <w:szCs w:val="24"/>
          <w:lang w:val="ca-ES"/>
        </w:rPr>
      </w:pPr>
    </w:p>
    <w:p w14:paraId="46361C50" w14:textId="77777777" w:rsidR="00D67D61" w:rsidRPr="000B2A5C" w:rsidRDefault="00D67D61" w:rsidP="00D67D61">
      <w:pPr>
        <w:jc w:val="both"/>
        <w:rPr>
          <w:rFonts w:ascii="Segoe UI Historic" w:hAnsi="Segoe UI Historic" w:cs="Segoe UI Historic"/>
          <w:sz w:val="24"/>
          <w:szCs w:val="24"/>
          <w:lang w:val="ca-ES"/>
        </w:rPr>
      </w:pPr>
    </w:p>
    <w:p w14:paraId="24E8F5B7" w14:textId="429ED94C" w:rsidR="00D67D61" w:rsidRPr="000B2A5C" w:rsidRDefault="00EE0B1F"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4176" behindDoc="0" locked="0" layoutInCell="1" allowOverlap="1" wp14:anchorId="7649701B" wp14:editId="6AEECD27">
            <wp:simplePos x="0" y="0"/>
            <wp:positionH relativeFrom="margin">
              <wp:align>right</wp:align>
            </wp:positionH>
            <wp:positionV relativeFrom="paragraph">
              <wp:posOffset>236220</wp:posOffset>
            </wp:positionV>
            <wp:extent cx="4593590" cy="3150870"/>
            <wp:effectExtent l="152400" t="152400" r="168910" b="201930"/>
            <wp:wrapNone/>
            <wp:docPr id="23" name="Marcador de contenido 6" descr="Comida de colores encima de mesa&#10;&#10;Descripción generada automáticamente con confianza media">
              <a:extLst xmlns:a="http://schemas.openxmlformats.org/drawingml/2006/main">
                <a:ext uri="{FF2B5EF4-FFF2-40B4-BE49-F238E27FC236}">
                  <a16:creationId xmlns:a16="http://schemas.microsoft.com/office/drawing/2014/main" id="{B38C597B-9E6F-4AC7-B5D5-F10412725C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descr="Comida de colores encima de mesa&#10;&#10;Descripción generada automáticamente con confianza media">
                      <a:extLst>
                        <a:ext uri="{FF2B5EF4-FFF2-40B4-BE49-F238E27FC236}">
                          <a16:creationId xmlns:a16="http://schemas.microsoft.com/office/drawing/2014/main" id="{B38C597B-9E6F-4AC7-B5D5-F10412725C52}"/>
                        </a:ext>
                      </a:extLst>
                    </pic:cNvPr>
                    <pic:cNvPicPr>
                      <a:picLocks noGrp="1" noChangeAspect="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593590" cy="315087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4DC927D" w14:textId="48C04EFA" w:rsidR="00D67D61" w:rsidRPr="000B2A5C" w:rsidRDefault="00D67D61" w:rsidP="00D67D61">
      <w:pPr>
        <w:jc w:val="both"/>
        <w:rPr>
          <w:rFonts w:ascii="Segoe UI Historic" w:hAnsi="Segoe UI Historic" w:cs="Segoe UI Historic"/>
          <w:sz w:val="24"/>
          <w:szCs w:val="24"/>
          <w:lang w:val="ca-ES"/>
        </w:rPr>
      </w:pPr>
    </w:p>
    <w:p w14:paraId="0CEC9E6E" w14:textId="77777777" w:rsidR="00D67D61" w:rsidRPr="000B2A5C" w:rsidRDefault="00D67D61" w:rsidP="00D67D61">
      <w:pPr>
        <w:jc w:val="both"/>
        <w:rPr>
          <w:rFonts w:ascii="Segoe UI Historic" w:hAnsi="Segoe UI Historic" w:cs="Segoe UI Historic"/>
          <w:sz w:val="24"/>
          <w:szCs w:val="24"/>
          <w:lang w:val="ca-ES"/>
        </w:rPr>
      </w:pPr>
    </w:p>
    <w:p w14:paraId="6C868D58" w14:textId="28787570" w:rsidR="00D67D61" w:rsidRPr="000B2A5C" w:rsidRDefault="00D67D61" w:rsidP="00D67D61">
      <w:pPr>
        <w:jc w:val="both"/>
        <w:rPr>
          <w:rFonts w:ascii="Segoe UI Historic" w:hAnsi="Segoe UI Historic" w:cs="Segoe UI Historic"/>
          <w:sz w:val="24"/>
          <w:szCs w:val="24"/>
          <w:lang w:val="ca-ES"/>
        </w:rPr>
      </w:pPr>
    </w:p>
    <w:p w14:paraId="00E94955" w14:textId="3B18D48C" w:rsidR="00D67D61" w:rsidRPr="000B2A5C" w:rsidRDefault="00D67D61" w:rsidP="00D67D61">
      <w:pPr>
        <w:jc w:val="both"/>
        <w:rPr>
          <w:rFonts w:ascii="Segoe UI Historic" w:hAnsi="Segoe UI Historic" w:cs="Segoe UI Historic"/>
          <w:sz w:val="24"/>
          <w:szCs w:val="24"/>
          <w:lang w:val="ca-ES"/>
        </w:rPr>
      </w:pPr>
    </w:p>
    <w:p w14:paraId="10AEE5C6" w14:textId="77777777" w:rsidR="00D67D61" w:rsidRPr="000B2A5C" w:rsidRDefault="00D67D61" w:rsidP="00D67D61">
      <w:pPr>
        <w:jc w:val="both"/>
        <w:rPr>
          <w:rFonts w:ascii="Segoe UI Historic" w:hAnsi="Segoe UI Historic" w:cs="Segoe UI Historic"/>
          <w:sz w:val="24"/>
          <w:szCs w:val="24"/>
          <w:lang w:val="ca-ES"/>
        </w:rPr>
      </w:pPr>
    </w:p>
    <w:p w14:paraId="20B190A2" w14:textId="77777777" w:rsidR="00D67D61" w:rsidRPr="000B2A5C" w:rsidRDefault="00D67D61" w:rsidP="00D67D61">
      <w:pPr>
        <w:jc w:val="both"/>
        <w:rPr>
          <w:rFonts w:ascii="Segoe UI Historic" w:hAnsi="Segoe UI Historic" w:cs="Segoe UI Historic"/>
          <w:sz w:val="24"/>
          <w:szCs w:val="24"/>
          <w:lang w:val="ca-ES"/>
        </w:rPr>
      </w:pPr>
    </w:p>
    <w:p w14:paraId="57066291" w14:textId="77777777" w:rsidR="00D67D61" w:rsidRPr="000B2A5C" w:rsidRDefault="00D67D61" w:rsidP="00D67D61">
      <w:pPr>
        <w:jc w:val="both"/>
        <w:rPr>
          <w:rFonts w:ascii="Segoe UI Historic" w:hAnsi="Segoe UI Historic" w:cs="Segoe UI Historic"/>
          <w:sz w:val="24"/>
          <w:szCs w:val="24"/>
          <w:lang w:val="ca-ES"/>
        </w:rPr>
      </w:pPr>
    </w:p>
    <w:p w14:paraId="2B00305A" w14:textId="77777777" w:rsidR="00D67D61" w:rsidRPr="000B2A5C" w:rsidRDefault="00D67D61" w:rsidP="00D67D61">
      <w:pPr>
        <w:jc w:val="both"/>
        <w:rPr>
          <w:rFonts w:ascii="Segoe UI Historic" w:hAnsi="Segoe UI Historic" w:cs="Segoe UI Historic"/>
          <w:sz w:val="24"/>
          <w:szCs w:val="24"/>
          <w:lang w:val="ca-ES"/>
        </w:rPr>
      </w:pPr>
    </w:p>
    <w:p w14:paraId="414BBC6B" w14:textId="77777777" w:rsidR="00D67D61" w:rsidRPr="000B2A5C" w:rsidRDefault="00D67D61" w:rsidP="00D67D61">
      <w:pPr>
        <w:jc w:val="both"/>
        <w:rPr>
          <w:rFonts w:ascii="Segoe UI Historic" w:hAnsi="Segoe UI Historic" w:cs="Segoe UI Historic"/>
          <w:sz w:val="24"/>
          <w:szCs w:val="24"/>
          <w:lang w:val="ca-ES"/>
        </w:rPr>
      </w:pPr>
    </w:p>
    <w:p w14:paraId="221AE107" w14:textId="34003218" w:rsidR="00CE3406" w:rsidRPr="000B2A5C" w:rsidRDefault="00152A14"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lastRenderedPageBreak/>
        <w:drawing>
          <wp:anchor distT="0" distB="0" distL="114300" distR="114300" simplePos="0" relativeHeight="251657728" behindDoc="0" locked="0" layoutInCell="1" allowOverlap="1" wp14:anchorId="1F7F2F7E" wp14:editId="60E32A7D">
            <wp:simplePos x="0" y="0"/>
            <wp:positionH relativeFrom="column">
              <wp:posOffset>763270</wp:posOffset>
            </wp:positionH>
            <wp:positionV relativeFrom="paragraph">
              <wp:posOffset>213360</wp:posOffset>
            </wp:positionV>
            <wp:extent cx="4593590" cy="3061970"/>
            <wp:effectExtent l="381000" t="400050" r="511810" b="405130"/>
            <wp:wrapNone/>
            <wp:docPr id="22" name="Marcador de contenido 5" descr="Imagen que contiene Calendario&#10;&#10;Descripción generada automáticamente">
              <a:extLst xmlns:a="http://schemas.openxmlformats.org/drawingml/2006/main">
                <a:ext uri="{FF2B5EF4-FFF2-40B4-BE49-F238E27FC236}">
                  <a16:creationId xmlns:a16="http://schemas.microsoft.com/office/drawing/2014/main" id="{FDF8F87D-6986-45B1-9FC9-9144767EE5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Imagen que contiene Calendario&#10;&#10;Descripción generada automáticamente">
                      <a:extLst>
                        <a:ext uri="{FF2B5EF4-FFF2-40B4-BE49-F238E27FC236}">
                          <a16:creationId xmlns:a16="http://schemas.microsoft.com/office/drawing/2014/main" id="{FDF8F87D-6986-45B1-9FC9-9144767EE5EE}"/>
                        </a:ext>
                      </a:extLst>
                    </pic:cNvPr>
                    <pic:cNvPicPr>
                      <a:picLocks noGrp="1" noChangeAspect="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593590" cy="306197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31FBBC34" w14:textId="164287AC" w:rsidR="00D67D61" w:rsidRPr="000B2A5C" w:rsidRDefault="00D67D61" w:rsidP="00D67D61">
      <w:pPr>
        <w:jc w:val="both"/>
        <w:rPr>
          <w:rFonts w:ascii="Segoe UI Historic" w:hAnsi="Segoe UI Historic" w:cs="Segoe UI Historic"/>
          <w:sz w:val="24"/>
          <w:szCs w:val="24"/>
          <w:lang w:val="ca-ES"/>
        </w:rPr>
      </w:pPr>
    </w:p>
    <w:p w14:paraId="216FD8E8" w14:textId="3A323AA2" w:rsidR="00D67D61" w:rsidRPr="000B2A5C" w:rsidRDefault="00D67D61" w:rsidP="00D67D61">
      <w:pPr>
        <w:jc w:val="both"/>
        <w:rPr>
          <w:rFonts w:ascii="Segoe UI Historic" w:hAnsi="Segoe UI Historic" w:cs="Segoe UI Historic"/>
          <w:sz w:val="24"/>
          <w:szCs w:val="24"/>
          <w:lang w:val="ca-ES"/>
        </w:rPr>
      </w:pPr>
    </w:p>
    <w:p w14:paraId="5AE0F0BB" w14:textId="6668E177" w:rsidR="00D67D61" w:rsidRPr="000B2A5C" w:rsidRDefault="00D67D61" w:rsidP="00D67D61">
      <w:pPr>
        <w:jc w:val="both"/>
        <w:rPr>
          <w:rFonts w:ascii="Segoe UI Historic" w:hAnsi="Segoe UI Historic" w:cs="Segoe UI Historic"/>
          <w:sz w:val="24"/>
          <w:szCs w:val="24"/>
          <w:lang w:val="ca-ES"/>
        </w:rPr>
      </w:pPr>
    </w:p>
    <w:p w14:paraId="02801579" w14:textId="77777777" w:rsidR="00D67D61" w:rsidRPr="000B2A5C" w:rsidRDefault="00D67D61" w:rsidP="00D67D61">
      <w:pPr>
        <w:jc w:val="both"/>
        <w:rPr>
          <w:rFonts w:ascii="Segoe UI Historic" w:hAnsi="Segoe UI Historic" w:cs="Segoe UI Historic"/>
          <w:sz w:val="24"/>
          <w:szCs w:val="24"/>
          <w:lang w:val="ca-ES"/>
        </w:rPr>
      </w:pPr>
    </w:p>
    <w:p w14:paraId="06C466C7" w14:textId="77777777" w:rsidR="00D67D61" w:rsidRPr="000B2A5C" w:rsidRDefault="00D67D61" w:rsidP="00D67D61">
      <w:pPr>
        <w:jc w:val="both"/>
        <w:rPr>
          <w:rFonts w:ascii="Segoe UI Historic" w:hAnsi="Segoe UI Historic" w:cs="Segoe UI Historic"/>
          <w:sz w:val="24"/>
          <w:szCs w:val="24"/>
          <w:lang w:val="ca-ES"/>
        </w:rPr>
      </w:pPr>
    </w:p>
    <w:p w14:paraId="37A78D07" w14:textId="77777777" w:rsidR="00D67D61" w:rsidRPr="000B2A5C" w:rsidRDefault="00D67D61" w:rsidP="00D67D61">
      <w:pPr>
        <w:jc w:val="both"/>
        <w:rPr>
          <w:rFonts w:ascii="Segoe UI Historic" w:hAnsi="Segoe UI Historic" w:cs="Segoe UI Historic"/>
          <w:sz w:val="24"/>
          <w:szCs w:val="24"/>
          <w:lang w:val="ca-ES"/>
        </w:rPr>
      </w:pPr>
    </w:p>
    <w:p w14:paraId="31DA20DF" w14:textId="77777777" w:rsidR="00D67D61" w:rsidRPr="000B2A5C" w:rsidRDefault="00D67D61" w:rsidP="00D67D61">
      <w:pPr>
        <w:jc w:val="both"/>
        <w:rPr>
          <w:rFonts w:ascii="Segoe UI Historic" w:hAnsi="Segoe UI Historic" w:cs="Segoe UI Historic"/>
          <w:sz w:val="24"/>
          <w:szCs w:val="24"/>
          <w:lang w:val="ca-ES"/>
        </w:rPr>
      </w:pPr>
    </w:p>
    <w:p w14:paraId="182BE5AD" w14:textId="77777777" w:rsidR="00D67D61" w:rsidRPr="000B2A5C" w:rsidRDefault="00D67D61" w:rsidP="00D67D61">
      <w:pPr>
        <w:jc w:val="both"/>
        <w:rPr>
          <w:rFonts w:ascii="Segoe UI Historic" w:hAnsi="Segoe UI Historic" w:cs="Segoe UI Historic"/>
          <w:sz w:val="24"/>
          <w:szCs w:val="24"/>
          <w:lang w:val="ca-ES"/>
        </w:rPr>
      </w:pPr>
    </w:p>
    <w:p w14:paraId="6716EF71" w14:textId="77777777" w:rsidR="00D67D61" w:rsidRPr="000B2A5C" w:rsidRDefault="00D67D61" w:rsidP="00D67D61">
      <w:pPr>
        <w:jc w:val="both"/>
        <w:rPr>
          <w:rFonts w:ascii="Segoe UI Historic" w:hAnsi="Segoe UI Historic" w:cs="Segoe UI Historic"/>
          <w:sz w:val="24"/>
          <w:szCs w:val="24"/>
          <w:lang w:val="ca-ES"/>
        </w:rPr>
      </w:pPr>
    </w:p>
    <w:p w14:paraId="75ECBAD5" w14:textId="6ED0159B" w:rsidR="00D67D61" w:rsidRPr="000B2A5C" w:rsidRDefault="00152A14"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55680" behindDoc="0" locked="0" layoutInCell="1" allowOverlap="1" wp14:anchorId="5839658A" wp14:editId="35DD0F3D">
            <wp:simplePos x="0" y="0"/>
            <wp:positionH relativeFrom="margin">
              <wp:posOffset>390525</wp:posOffset>
            </wp:positionH>
            <wp:positionV relativeFrom="paragraph">
              <wp:posOffset>270510</wp:posOffset>
            </wp:positionV>
            <wp:extent cx="4546927" cy="3030765"/>
            <wp:effectExtent l="171450" t="152400" r="177800" b="208280"/>
            <wp:wrapNone/>
            <wp:docPr id="24" name="Imagen 7" descr="Imagen que contiene interior, comida, tabla, pequeño&#10;&#10;Descripción generada automáticamente">
              <a:extLst xmlns:a="http://schemas.openxmlformats.org/drawingml/2006/main">
                <a:ext uri="{FF2B5EF4-FFF2-40B4-BE49-F238E27FC236}">
                  <a16:creationId xmlns:a16="http://schemas.microsoft.com/office/drawing/2014/main" id="{E390E280-404A-4247-A644-7F676F9D3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magen que contiene interior, comida, tabla, pequeño&#10;&#10;Descripción generada automáticamente">
                      <a:extLst>
                        <a:ext uri="{FF2B5EF4-FFF2-40B4-BE49-F238E27FC236}">
                          <a16:creationId xmlns:a16="http://schemas.microsoft.com/office/drawing/2014/main" id="{E390E280-404A-4247-A644-7F676F9D372A}"/>
                        </a:ext>
                      </a:extLst>
                    </pic:cNvPr>
                    <pic:cNvPicPr>
                      <a:picLocks noChangeAspect="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546927" cy="303076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C87617" w14:textId="7472AFD3" w:rsidR="00D67D61" w:rsidRPr="000B2A5C" w:rsidRDefault="00D67D61" w:rsidP="00D67D61">
      <w:pPr>
        <w:jc w:val="both"/>
        <w:rPr>
          <w:rFonts w:ascii="Segoe UI Historic" w:hAnsi="Segoe UI Historic" w:cs="Segoe UI Historic"/>
          <w:sz w:val="24"/>
          <w:szCs w:val="24"/>
          <w:lang w:val="ca-ES"/>
        </w:rPr>
      </w:pPr>
    </w:p>
    <w:p w14:paraId="46671BCF" w14:textId="5113E3BB" w:rsidR="00D67D61" w:rsidRPr="000B2A5C" w:rsidRDefault="00D67D61" w:rsidP="00D67D61">
      <w:pPr>
        <w:jc w:val="both"/>
        <w:rPr>
          <w:rFonts w:ascii="Segoe UI Historic" w:hAnsi="Segoe UI Historic" w:cs="Segoe UI Historic"/>
          <w:sz w:val="24"/>
          <w:szCs w:val="24"/>
          <w:lang w:val="ca-ES"/>
        </w:rPr>
      </w:pPr>
    </w:p>
    <w:p w14:paraId="7CA2AAAA" w14:textId="02CD02A0" w:rsidR="00D67D61" w:rsidRPr="000B2A5C" w:rsidRDefault="00D67D61" w:rsidP="00D67D61">
      <w:pPr>
        <w:jc w:val="both"/>
        <w:rPr>
          <w:rFonts w:ascii="Segoe UI Historic" w:hAnsi="Segoe UI Historic" w:cs="Segoe UI Historic"/>
          <w:sz w:val="24"/>
          <w:szCs w:val="24"/>
          <w:lang w:val="ca-ES"/>
        </w:rPr>
      </w:pPr>
    </w:p>
    <w:p w14:paraId="077A2D21" w14:textId="77777777" w:rsidR="00D67D61" w:rsidRPr="000B2A5C" w:rsidRDefault="00D67D61" w:rsidP="00D67D61">
      <w:pPr>
        <w:jc w:val="both"/>
        <w:rPr>
          <w:rFonts w:ascii="Segoe UI Historic" w:hAnsi="Segoe UI Historic" w:cs="Segoe UI Historic"/>
          <w:sz w:val="24"/>
          <w:szCs w:val="24"/>
          <w:lang w:val="ca-ES"/>
        </w:rPr>
      </w:pPr>
    </w:p>
    <w:p w14:paraId="7521F7B8" w14:textId="77777777" w:rsidR="00D67D61" w:rsidRPr="000B2A5C" w:rsidRDefault="00D67D61" w:rsidP="00D67D61">
      <w:pPr>
        <w:jc w:val="both"/>
        <w:rPr>
          <w:rFonts w:ascii="Segoe UI Historic" w:hAnsi="Segoe UI Historic" w:cs="Segoe UI Historic"/>
          <w:sz w:val="24"/>
          <w:szCs w:val="24"/>
          <w:lang w:val="ca-ES"/>
        </w:rPr>
      </w:pPr>
    </w:p>
    <w:p w14:paraId="3329388B" w14:textId="77777777" w:rsidR="00D67D61" w:rsidRPr="000B2A5C" w:rsidRDefault="00D67D61" w:rsidP="00D67D61">
      <w:pPr>
        <w:jc w:val="both"/>
        <w:rPr>
          <w:rFonts w:ascii="Segoe UI Historic" w:hAnsi="Segoe UI Historic" w:cs="Segoe UI Historic"/>
          <w:sz w:val="24"/>
          <w:szCs w:val="24"/>
          <w:lang w:val="ca-ES"/>
        </w:rPr>
      </w:pPr>
    </w:p>
    <w:p w14:paraId="4F6AF926" w14:textId="77777777" w:rsidR="00D67D61" w:rsidRPr="000B2A5C" w:rsidRDefault="00D67D61" w:rsidP="00D67D61">
      <w:pPr>
        <w:jc w:val="both"/>
        <w:rPr>
          <w:rFonts w:ascii="Segoe UI Historic" w:hAnsi="Segoe UI Historic" w:cs="Segoe UI Historic"/>
          <w:sz w:val="24"/>
          <w:szCs w:val="24"/>
          <w:lang w:val="ca-ES"/>
        </w:rPr>
      </w:pPr>
    </w:p>
    <w:p w14:paraId="55E4F9AD" w14:textId="77777777" w:rsidR="00D67D61" w:rsidRPr="000B2A5C" w:rsidRDefault="00D67D61" w:rsidP="00D67D61">
      <w:pPr>
        <w:jc w:val="both"/>
        <w:rPr>
          <w:rFonts w:ascii="Segoe UI Historic" w:hAnsi="Segoe UI Historic" w:cs="Segoe UI Historic"/>
          <w:sz w:val="24"/>
          <w:szCs w:val="24"/>
          <w:lang w:val="ca-ES"/>
        </w:rPr>
      </w:pPr>
    </w:p>
    <w:p w14:paraId="4C4B37A4" w14:textId="582BF2C0" w:rsidR="00D67D61" w:rsidRPr="000B2A5C" w:rsidRDefault="00D67D61" w:rsidP="00D67D61">
      <w:pPr>
        <w:jc w:val="both"/>
        <w:rPr>
          <w:rFonts w:ascii="Segoe UI Historic" w:hAnsi="Segoe UI Historic" w:cs="Segoe UI Historic"/>
          <w:sz w:val="24"/>
          <w:szCs w:val="24"/>
          <w:lang w:val="ca-ES"/>
        </w:rPr>
      </w:pPr>
    </w:p>
    <w:p w14:paraId="7CA26797" w14:textId="1AE31D6C" w:rsidR="00D67D61" w:rsidRPr="000B2A5C" w:rsidRDefault="00EE0B1F"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5200" behindDoc="0" locked="0" layoutInCell="1" allowOverlap="1" wp14:anchorId="7324D66F" wp14:editId="3F3DFFAD">
            <wp:simplePos x="0" y="0"/>
            <wp:positionH relativeFrom="margin">
              <wp:align>right</wp:align>
            </wp:positionH>
            <wp:positionV relativeFrom="paragraph">
              <wp:posOffset>64135</wp:posOffset>
            </wp:positionV>
            <wp:extent cx="4832350" cy="3221022"/>
            <wp:effectExtent l="152400" t="152400" r="196850" b="189230"/>
            <wp:wrapNone/>
            <wp:docPr id="26" name="Imagen 9" descr="Pastel de cumpleaños&#10;&#10;Descripción generada automáticamente con confianza baja">
              <a:extLst xmlns:a="http://schemas.openxmlformats.org/drawingml/2006/main">
                <a:ext uri="{FF2B5EF4-FFF2-40B4-BE49-F238E27FC236}">
                  <a16:creationId xmlns:a16="http://schemas.microsoft.com/office/drawing/2014/main" id="{B8628EF4-9A8B-4EA6-99E3-D73136FF4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Pastel de cumpleaños&#10;&#10;Descripción generada automáticamente con confianza baja">
                      <a:extLst>
                        <a:ext uri="{FF2B5EF4-FFF2-40B4-BE49-F238E27FC236}">
                          <a16:creationId xmlns:a16="http://schemas.microsoft.com/office/drawing/2014/main" id="{B8628EF4-9A8B-4EA6-99E3-D73136FF4325}"/>
                        </a:ext>
                      </a:extLst>
                    </pic:cNvPr>
                    <pic:cNvPicPr>
                      <a:picLocks noChangeAspect="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832350" cy="322102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124415" w14:textId="2091F7FB" w:rsidR="00D81818" w:rsidRDefault="00D81818" w:rsidP="00D67D61">
      <w:pPr>
        <w:jc w:val="both"/>
        <w:rPr>
          <w:rFonts w:ascii="Segoe UI Historic" w:hAnsi="Segoe UI Historic" w:cs="Segoe UI Historic"/>
          <w:noProof/>
          <w:sz w:val="24"/>
          <w:szCs w:val="24"/>
          <w:lang w:val="ca-ES"/>
        </w:rPr>
      </w:pPr>
    </w:p>
    <w:p w14:paraId="41E87F88" w14:textId="2FB66648" w:rsidR="00D81818" w:rsidRDefault="00D81818" w:rsidP="00D67D61">
      <w:pPr>
        <w:jc w:val="both"/>
        <w:rPr>
          <w:rFonts w:ascii="Segoe UI Historic" w:hAnsi="Segoe UI Historic" w:cs="Segoe UI Historic"/>
          <w:noProof/>
          <w:sz w:val="24"/>
          <w:szCs w:val="24"/>
          <w:lang w:val="ca-ES"/>
        </w:rPr>
      </w:pPr>
    </w:p>
    <w:p w14:paraId="7D6D03F6" w14:textId="3DB22D6D" w:rsidR="00D67D61" w:rsidRPr="000B2A5C" w:rsidRDefault="00D67D61" w:rsidP="00D67D61">
      <w:pPr>
        <w:jc w:val="both"/>
        <w:rPr>
          <w:rFonts w:ascii="Segoe UI Historic" w:hAnsi="Segoe UI Historic" w:cs="Segoe UI Historic"/>
          <w:sz w:val="24"/>
          <w:szCs w:val="24"/>
          <w:lang w:val="ca-ES"/>
        </w:rPr>
      </w:pPr>
    </w:p>
    <w:p w14:paraId="5A3DFB29" w14:textId="77777777" w:rsidR="00D67D61" w:rsidRPr="000B2A5C" w:rsidRDefault="00D67D61" w:rsidP="00D67D61">
      <w:pPr>
        <w:jc w:val="both"/>
        <w:rPr>
          <w:rFonts w:ascii="Segoe UI Historic" w:hAnsi="Segoe UI Historic" w:cs="Segoe UI Historic"/>
          <w:sz w:val="24"/>
          <w:szCs w:val="24"/>
          <w:lang w:val="ca-ES"/>
        </w:rPr>
      </w:pPr>
    </w:p>
    <w:p w14:paraId="16D94B68" w14:textId="77777777" w:rsidR="00D67D61" w:rsidRPr="000B2A5C" w:rsidRDefault="00D67D61" w:rsidP="00D67D61">
      <w:pPr>
        <w:jc w:val="both"/>
        <w:rPr>
          <w:rFonts w:ascii="Segoe UI Historic" w:hAnsi="Segoe UI Historic" w:cs="Segoe UI Historic"/>
          <w:sz w:val="24"/>
          <w:szCs w:val="24"/>
          <w:lang w:val="ca-ES"/>
        </w:rPr>
      </w:pPr>
    </w:p>
    <w:p w14:paraId="292EA3C2" w14:textId="77777777" w:rsidR="00D67D61" w:rsidRPr="000B2A5C" w:rsidRDefault="00D67D61" w:rsidP="00D67D61">
      <w:pPr>
        <w:jc w:val="both"/>
        <w:rPr>
          <w:rFonts w:ascii="Segoe UI Historic" w:hAnsi="Segoe UI Historic" w:cs="Segoe UI Historic"/>
          <w:sz w:val="24"/>
          <w:szCs w:val="24"/>
          <w:lang w:val="ca-ES"/>
        </w:rPr>
      </w:pPr>
    </w:p>
    <w:p w14:paraId="7D4D0E2F" w14:textId="77777777" w:rsidR="00D67D61" w:rsidRPr="000B2A5C" w:rsidRDefault="00D67D61" w:rsidP="00D67D61">
      <w:pPr>
        <w:jc w:val="both"/>
        <w:rPr>
          <w:rFonts w:ascii="Segoe UI Historic" w:hAnsi="Segoe UI Historic" w:cs="Segoe UI Historic"/>
          <w:sz w:val="24"/>
          <w:szCs w:val="24"/>
          <w:lang w:val="ca-ES"/>
        </w:rPr>
      </w:pPr>
    </w:p>
    <w:p w14:paraId="10261092" w14:textId="77777777" w:rsidR="00D67D61" w:rsidRPr="000B2A5C" w:rsidRDefault="00D67D61" w:rsidP="00D67D61">
      <w:pPr>
        <w:jc w:val="both"/>
        <w:rPr>
          <w:rFonts w:ascii="Segoe UI Historic" w:hAnsi="Segoe UI Historic" w:cs="Segoe UI Historic"/>
          <w:sz w:val="24"/>
          <w:szCs w:val="24"/>
          <w:lang w:val="ca-ES"/>
        </w:rPr>
      </w:pPr>
    </w:p>
    <w:p w14:paraId="1F566F4F" w14:textId="77777777" w:rsidR="00D67D61" w:rsidRPr="000B2A5C" w:rsidRDefault="00D67D61" w:rsidP="00D67D61">
      <w:pPr>
        <w:jc w:val="both"/>
        <w:rPr>
          <w:rFonts w:ascii="Segoe UI Historic" w:hAnsi="Segoe UI Historic" w:cs="Segoe UI Historic"/>
          <w:sz w:val="24"/>
          <w:szCs w:val="24"/>
          <w:lang w:val="ca-ES"/>
        </w:rPr>
      </w:pPr>
    </w:p>
    <w:p w14:paraId="51F8DB00" w14:textId="77777777" w:rsidR="00D67D61" w:rsidRPr="000B2A5C" w:rsidRDefault="00D67D61" w:rsidP="00D67D61">
      <w:pPr>
        <w:jc w:val="both"/>
        <w:rPr>
          <w:rFonts w:ascii="Segoe UI Historic" w:hAnsi="Segoe UI Historic" w:cs="Segoe UI Historic"/>
          <w:sz w:val="24"/>
          <w:szCs w:val="24"/>
          <w:lang w:val="ca-ES"/>
        </w:rPr>
      </w:pPr>
    </w:p>
    <w:p w14:paraId="52F67CC5" w14:textId="111D0425" w:rsidR="00D67D61" w:rsidRPr="000B2A5C" w:rsidRDefault="00D67D61" w:rsidP="00D67D61">
      <w:pPr>
        <w:jc w:val="both"/>
        <w:rPr>
          <w:rFonts w:ascii="Segoe UI Historic" w:hAnsi="Segoe UI Historic" w:cs="Segoe UI Historic"/>
          <w:sz w:val="24"/>
          <w:szCs w:val="24"/>
          <w:lang w:val="ca-ES"/>
        </w:rPr>
      </w:pPr>
    </w:p>
    <w:p w14:paraId="551D6F60" w14:textId="73D159EC" w:rsidR="00D67D61" w:rsidRPr="000B2A5C" w:rsidRDefault="00EE0B1F"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33152" behindDoc="0" locked="0" layoutInCell="1" allowOverlap="1" wp14:anchorId="1B0F5881" wp14:editId="4173B064">
            <wp:simplePos x="0" y="0"/>
            <wp:positionH relativeFrom="margin">
              <wp:align>left</wp:align>
            </wp:positionH>
            <wp:positionV relativeFrom="paragraph">
              <wp:posOffset>181580</wp:posOffset>
            </wp:positionV>
            <wp:extent cx="4593590" cy="3061970"/>
            <wp:effectExtent l="876300" t="419100" r="264160" b="481330"/>
            <wp:wrapNone/>
            <wp:docPr id="27" name="Imagen 6" descr="Un pastel con velas&#10;&#10;Descripción generada automáticamente con confianza baja">
              <a:extLst xmlns:a="http://schemas.openxmlformats.org/drawingml/2006/main">
                <a:ext uri="{FF2B5EF4-FFF2-40B4-BE49-F238E27FC236}">
                  <a16:creationId xmlns:a16="http://schemas.microsoft.com/office/drawing/2014/main" id="{43354C39-8CAA-471A-940B-886CEF340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Un pastel con velas&#10;&#10;Descripción generada automáticamente con confianza baja">
                      <a:extLst>
                        <a:ext uri="{FF2B5EF4-FFF2-40B4-BE49-F238E27FC236}">
                          <a16:creationId xmlns:a16="http://schemas.microsoft.com/office/drawing/2014/main" id="{43354C39-8CAA-471A-940B-886CEF3406F7}"/>
                        </a:ext>
                      </a:extLst>
                    </pic:cNvPr>
                    <pic:cNvPicPr>
                      <a:picLocks noChangeAspect="1"/>
                    </pic:cNvPicPr>
                  </pic:nvPicPr>
                  <pic:blipFill>
                    <a:blip r:embed="rId47">
                      <a:extLst>
                        <a:ext uri="{28A0092B-C50C-407E-A947-70E740481C1C}">
                          <a14:useLocalDpi xmlns:a14="http://schemas.microsoft.com/office/drawing/2010/main"/>
                        </a:ext>
                      </a:extLst>
                    </a:blip>
                    <a:srcRect/>
                    <a:stretch>
                      <a:fillRect/>
                    </a:stretch>
                  </pic:blipFill>
                  <pic:spPr bwMode="auto">
                    <a:xfrm rot="466286">
                      <a:off x="0" y="0"/>
                      <a:ext cx="4593590" cy="306197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65469F99" w14:textId="3D1D9091" w:rsidR="00D67D61" w:rsidRPr="000B2A5C" w:rsidRDefault="00D67D61" w:rsidP="00D67D61">
      <w:pPr>
        <w:jc w:val="both"/>
        <w:rPr>
          <w:rFonts w:ascii="Segoe UI Historic" w:hAnsi="Segoe UI Historic" w:cs="Segoe UI Historic"/>
          <w:sz w:val="24"/>
          <w:szCs w:val="24"/>
          <w:lang w:val="ca-ES"/>
        </w:rPr>
      </w:pPr>
    </w:p>
    <w:p w14:paraId="616595BC" w14:textId="60AD8E31" w:rsidR="00D67D61" w:rsidRPr="000B2A5C" w:rsidRDefault="00D67D61" w:rsidP="00D67D61">
      <w:pPr>
        <w:jc w:val="both"/>
        <w:rPr>
          <w:rFonts w:ascii="Segoe UI Historic" w:hAnsi="Segoe UI Historic" w:cs="Segoe UI Historic"/>
          <w:sz w:val="24"/>
          <w:szCs w:val="24"/>
          <w:lang w:val="ca-ES"/>
        </w:rPr>
      </w:pPr>
    </w:p>
    <w:p w14:paraId="112E2F62" w14:textId="220DFD99" w:rsidR="00D67D61" w:rsidRPr="000B2A5C" w:rsidRDefault="00D67D61" w:rsidP="00D67D61">
      <w:pPr>
        <w:jc w:val="both"/>
        <w:rPr>
          <w:rFonts w:ascii="Segoe UI Historic" w:hAnsi="Segoe UI Historic" w:cs="Segoe UI Historic"/>
          <w:sz w:val="24"/>
          <w:szCs w:val="24"/>
          <w:lang w:val="ca-ES"/>
        </w:rPr>
      </w:pPr>
    </w:p>
    <w:p w14:paraId="33DC6D29" w14:textId="77777777" w:rsidR="00D67D61" w:rsidRPr="000B2A5C" w:rsidRDefault="00D67D61" w:rsidP="00D67D61">
      <w:pPr>
        <w:jc w:val="both"/>
        <w:rPr>
          <w:rFonts w:ascii="Segoe UI Historic" w:hAnsi="Segoe UI Historic" w:cs="Segoe UI Historic"/>
          <w:sz w:val="24"/>
          <w:szCs w:val="24"/>
          <w:lang w:val="ca-ES"/>
        </w:rPr>
      </w:pPr>
    </w:p>
    <w:p w14:paraId="2A549E54" w14:textId="77777777" w:rsidR="00D67D61" w:rsidRPr="000B2A5C" w:rsidRDefault="00D67D61" w:rsidP="00D67D61">
      <w:pPr>
        <w:jc w:val="both"/>
        <w:rPr>
          <w:rFonts w:ascii="Segoe UI Historic" w:hAnsi="Segoe UI Historic" w:cs="Segoe UI Historic"/>
          <w:sz w:val="24"/>
          <w:szCs w:val="24"/>
          <w:lang w:val="ca-ES"/>
        </w:rPr>
      </w:pPr>
    </w:p>
    <w:p w14:paraId="0B4ACD97" w14:textId="77777777" w:rsidR="00D67D61" w:rsidRPr="000B2A5C" w:rsidRDefault="00D67D61" w:rsidP="00D67D61">
      <w:pPr>
        <w:jc w:val="both"/>
        <w:rPr>
          <w:rFonts w:ascii="Segoe UI Historic" w:hAnsi="Segoe UI Historic" w:cs="Segoe UI Historic"/>
          <w:sz w:val="24"/>
          <w:szCs w:val="24"/>
          <w:lang w:val="ca-ES"/>
        </w:rPr>
      </w:pPr>
    </w:p>
    <w:p w14:paraId="4FBDE1DC" w14:textId="77777777" w:rsidR="00D67D61" w:rsidRPr="000B2A5C" w:rsidRDefault="00D67D61" w:rsidP="00D67D61">
      <w:pPr>
        <w:jc w:val="both"/>
        <w:rPr>
          <w:rFonts w:ascii="Segoe UI Historic" w:hAnsi="Segoe UI Historic" w:cs="Segoe UI Historic"/>
          <w:sz w:val="24"/>
          <w:szCs w:val="24"/>
          <w:lang w:val="ca-ES"/>
        </w:rPr>
      </w:pPr>
    </w:p>
    <w:p w14:paraId="428EA41E" w14:textId="77777777" w:rsidR="00D67D61" w:rsidRPr="000B2A5C" w:rsidRDefault="00D67D61" w:rsidP="00D67D61">
      <w:pPr>
        <w:jc w:val="both"/>
        <w:rPr>
          <w:rFonts w:ascii="Segoe UI Historic" w:hAnsi="Segoe UI Historic" w:cs="Segoe UI Historic"/>
          <w:sz w:val="24"/>
          <w:szCs w:val="24"/>
          <w:lang w:val="ca-ES"/>
        </w:rPr>
      </w:pPr>
    </w:p>
    <w:p w14:paraId="753ADBA7" w14:textId="77777777" w:rsidR="00D67D61" w:rsidRPr="000B2A5C" w:rsidRDefault="00D67D61" w:rsidP="00D67D61">
      <w:pPr>
        <w:jc w:val="both"/>
        <w:rPr>
          <w:rFonts w:ascii="Segoe UI Historic" w:hAnsi="Segoe UI Historic" w:cs="Segoe UI Historic"/>
          <w:sz w:val="24"/>
          <w:szCs w:val="24"/>
          <w:lang w:val="ca-ES"/>
        </w:rPr>
      </w:pPr>
    </w:p>
    <w:p w14:paraId="6E097DD1" w14:textId="5EF807C7" w:rsidR="00D67D61" w:rsidRPr="000B2A5C" w:rsidRDefault="00D67D61" w:rsidP="00D67D61">
      <w:pPr>
        <w:jc w:val="both"/>
        <w:rPr>
          <w:rFonts w:ascii="Segoe UI Historic" w:hAnsi="Segoe UI Historic" w:cs="Segoe UI Historic"/>
          <w:sz w:val="24"/>
          <w:szCs w:val="24"/>
          <w:lang w:val="ca-ES"/>
        </w:rPr>
      </w:pPr>
    </w:p>
    <w:p w14:paraId="7D2CA758" w14:textId="7CF36A0A" w:rsidR="00D67D61" w:rsidRPr="000B2A5C" w:rsidRDefault="00D67D61" w:rsidP="00D67D61">
      <w:pPr>
        <w:jc w:val="both"/>
        <w:rPr>
          <w:rFonts w:ascii="Segoe UI Historic" w:hAnsi="Segoe UI Historic" w:cs="Segoe UI Historic"/>
          <w:sz w:val="24"/>
          <w:szCs w:val="24"/>
          <w:lang w:val="ca-ES"/>
        </w:rPr>
      </w:pPr>
    </w:p>
    <w:p w14:paraId="351CD4E1" w14:textId="69634743" w:rsidR="00D67D61" w:rsidRPr="000B2A5C" w:rsidRDefault="00D67D61" w:rsidP="00D67D61">
      <w:pPr>
        <w:jc w:val="both"/>
        <w:rPr>
          <w:rFonts w:ascii="Segoe UI Historic" w:hAnsi="Segoe UI Historic" w:cs="Segoe UI Historic"/>
          <w:sz w:val="24"/>
          <w:szCs w:val="24"/>
          <w:lang w:val="ca-ES"/>
        </w:rPr>
      </w:pPr>
    </w:p>
    <w:p w14:paraId="2E1F8399" w14:textId="20B1CBBB" w:rsidR="00D67D61" w:rsidRPr="000B2A5C" w:rsidRDefault="008E081C"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49536" behindDoc="0" locked="0" layoutInCell="1" allowOverlap="1" wp14:anchorId="74B11B97" wp14:editId="682B40A4">
            <wp:simplePos x="0" y="0"/>
            <wp:positionH relativeFrom="margin">
              <wp:posOffset>541020</wp:posOffset>
            </wp:positionH>
            <wp:positionV relativeFrom="paragraph">
              <wp:posOffset>98707</wp:posOffset>
            </wp:positionV>
            <wp:extent cx="4800600" cy="3200211"/>
            <wp:effectExtent l="400050" t="419100" r="495300" b="400685"/>
            <wp:wrapNone/>
            <wp:docPr id="28" name="Imagen 7" descr="Imagen que contiene persona, interior, bebé, pequeño&#10;&#10;Descripción generada automáticamente">
              <a:extLst xmlns:a="http://schemas.openxmlformats.org/drawingml/2006/main">
                <a:ext uri="{FF2B5EF4-FFF2-40B4-BE49-F238E27FC236}">
                  <a16:creationId xmlns:a16="http://schemas.microsoft.com/office/drawing/2014/main" id="{6856ABC5-545A-4F57-A822-3F6CEA07C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magen que contiene persona, interior, bebé, pequeño&#10;&#10;Descripción generada automáticamente">
                      <a:extLst>
                        <a:ext uri="{FF2B5EF4-FFF2-40B4-BE49-F238E27FC236}">
                          <a16:creationId xmlns:a16="http://schemas.microsoft.com/office/drawing/2014/main" id="{6856ABC5-545A-4F57-A822-3F6CEA07C78B}"/>
                        </a:ext>
                      </a:extLst>
                    </pic:cNvPr>
                    <pic:cNvPicPr>
                      <a:picLocks noChangeAspect="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800600" cy="32002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0A083F7B" w14:textId="2D9CCD43" w:rsidR="00D67D61" w:rsidRPr="000B2A5C" w:rsidRDefault="00D67D61" w:rsidP="00D67D61">
      <w:pPr>
        <w:jc w:val="both"/>
        <w:rPr>
          <w:rFonts w:ascii="Segoe UI Historic" w:hAnsi="Segoe UI Historic" w:cs="Segoe UI Historic"/>
          <w:sz w:val="24"/>
          <w:szCs w:val="24"/>
          <w:lang w:val="ca-ES"/>
        </w:rPr>
      </w:pPr>
    </w:p>
    <w:p w14:paraId="7977FC51" w14:textId="1F047902" w:rsidR="00D67D61" w:rsidRPr="000B2A5C" w:rsidRDefault="00D67D61" w:rsidP="00D67D61">
      <w:pPr>
        <w:jc w:val="both"/>
        <w:rPr>
          <w:rFonts w:ascii="Segoe UI Historic" w:hAnsi="Segoe UI Historic" w:cs="Segoe UI Historic"/>
          <w:sz w:val="24"/>
          <w:szCs w:val="24"/>
          <w:lang w:val="ca-ES"/>
        </w:rPr>
      </w:pPr>
    </w:p>
    <w:p w14:paraId="0B1796D5" w14:textId="77777777" w:rsidR="00D67D61" w:rsidRPr="000B2A5C" w:rsidRDefault="00D67D61" w:rsidP="00D67D61">
      <w:pPr>
        <w:jc w:val="both"/>
        <w:rPr>
          <w:rFonts w:ascii="Segoe UI Historic" w:hAnsi="Segoe UI Historic" w:cs="Segoe UI Historic"/>
          <w:sz w:val="24"/>
          <w:szCs w:val="24"/>
          <w:lang w:val="ca-ES"/>
        </w:rPr>
      </w:pPr>
    </w:p>
    <w:p w14:paraId="4D1A392B" w14:textId="77777777" w:rsidR="00CE3406" w:rsidRPr="000B2A5C" w:rsidRDefault="00CE3406" w:rsidP="00D67D61">
      <w:pPr>
        <w:jc w:val="both"/>
        <w:rPr>
          <w:rFonts w:ascii="Segoe UI Historic" w:hAnsi="Segoe UI Historic" w:cs="Segoe UI Historic"/>
          <w:sz w:val="24"/>
          <w:szCs w:val="24"/>
          <w:lang w:val="ca-ES"/>
        </w:rPr>
      </w:pPr>
    </w:p>
    <w:p w14:paraId="212B657A" w14:textId="5A1392E3" w:rsidR="00D67D61" w:rsidRDefault="00D67D61" w:rsidP="00D67D61">
      <w:pPr>
        <w:jc w:val="both"/>
        <w:rPr>
          <w:rFonts w:ascii="Segoe UI Historic" w:hAnsi="Segoe UI Historic" w:cs="Segoe UI Historic"/>
          <w:sz w:val="24"/>
          <w:szCs w:val="24"/>
          <w:lang w:val="ca-ES"/>
        </w:rPr>
      </w:pPr>
    </w:p>
    <w:p w14:paraId="12D2EAB0" w14:textId="77777777" w:rsidR="00CE3406" w:rsidRDefault="00CE3406" w:rsidP="00D67D61">
      <w:pPr>
        <w:jc w:val="both"/>
        <w:rPr>
          <w:rFonts w:ascii="Segoe UI Historic" w:hAnsi="Segoe UI Historic" w:cs="Segoe UI Historic"/>
          <w:sz w:val="24"/>
          <w:szCs w:val="24"/>
          <w:lang w:val="ca-ES"/>
        </w:rPr>
      </w:pPr>
    </w:p>
    <w:p w14:paraId="0E37AE81" w14:textId="77777777" w:rsidR="00CE3406" w:rsidRDefault="00CE3406" w:rsidP="00D67D61">
      <w:pPr>
        <w:jc w:val="both"/>
        <w:rPr>
          <w:rFonts w:ascii="Segoe UI Historic" w:hAnsi="Segoe UI Historic" w:cs="Segoe UI Historic"/>
          <w:sz w:val="24"/>
          <w:szCs w:val="24"/>
          <w:lang w:val="ca-ES"/>
        </w:rPr>
      </w:pPr>
    </w:p>
    <w:p w14:paraId="6B38BF61" w14:textId="77777777" w:rsidR="00CE3406" w:rsidRDefault="00CE3406" w:rsidP="00D67D61">
      <w:pPr>
        <w:jc w:val="both"/>
        <w:rPr>
          <w:rFonts w:ascii="Segoe UI Historic" w:hAnsi="Segoe UI Historic" w:cs="Segoe UI Historic"/>
          <w:sz w:val="24"/>
          <w:szCs w:val="24"/>
          <w:lang w:val="ca-ES"/>
        </w:rPr>
      </w:pPr>
    </w:p>
    <w:p w14:paraId="74BC5393" w14:textId="77777777" w:rsidR="00CE3406" w:rsidRDefault="00CE3406" w:rsidP="00D67D61">
      <w:pPr>
        <w:jc w:val="both"/>
        <w:rPr>
          <w:rFonts w:ascii="Segoe UI Historic" w:hAnsi="Segoe UI Historic" w:cs="Segoe UI Historic"/>
          <w:sz w:val="24"/>
          <w:szCs w:val="24"/>
          <w:lang w:val="ca-ES"/>
        </w:rPr>
      </w:pPr>
    </w:p>
    <w:p w14:paraId="77918AEC" w14:textId="77777777" w:rsidR="00CE3406" w:rsidRDefault="00CE3406" w:rsidP="00D67D61">
      <w:pPr>
        <w:jc w:val="both"/>
        <w:rPr>
          <w:rFonts w:ascii="Segoe UI Historic" w:hAnsi="Segoe UI Historic" w:cs="Segoe UI Historic"/>
          <w:sz w:val="24"/>
          <w:szCs w:val="24"/>
          <w:lang w:val="ca-ES"/>
        </w:rPr>
      </w:pPr>
    </w:p>
    <w:p w14:paraId="704CFCDD" w14:textId="77777777" w:rsidR="00CE3406" w:rsidRDefault="00CE3406" w:rsidP="00D67D61">
      <w:pPr>
        <w:jc w:val="both"/>
        <w:rPr>
          <w:rFonts w:ascii="Segoe UI Historic" w:hAnsi="Segoe UI Historic" w:cs="Segoe UI Historic"/>
          <w:sz w:val="24"/>
          <w:szCs w:val="24"/>
          <w:lang w:val="ca-ES"/>
        </w:rPr>
      </w:pPr>
    </w:p>
    <w:p w14:paraId="37B952F0" w14:textId="15902059" w:rsidR="00CE3406" w:rsidRDefault="00CE3406" w:rsidP="00D67D61">
      <w:pPr>
        <w:jc w:val="both"/>
        <w:rPr>
          <w:rFonts w:ascii="Segoe UI Historic" w:hAnsi="Segoe UI Historic" w:cs="Segoe UI Historic"/>
          <w:sz w:val="24"/>
          <w:szCs w:val="24"/>
          <w:lang w:val="ca-ES"/>
        </w:rPr>
      </w:pPr>
    </w:p>
    <w:p w14:paraId="338ECA22" w14:textId="6A3FB89A" w:rsidR="00CE3406" w:rsidRDefault="00CE3406" w:rsidP="00D67D61">
      <w:pPr>
        <w:jc w:val="both"/>
        <w:rPr>
          <w:rFonts w:ascii="Segoe UI Historic" w:hAnsi="Segoe UI Historic" w:cs="Segoe UI Historic"/>
          <w:sz w:val="24"/>
          <w:szCs w:val="24"/>
          <w:lang w:val="ca-ES"/>
        </w:rPr>
      </w:pPr>
    </w:p>
    <w:p w14:paraId="52532DB3" w14:textId="77777777" w:rsidR="00CE3406" w:rsidRDefault="00CE3406" w:rsidP="00D67D61">
      <w:pPr>
        <w:jc w:val="both"/>
        <w:rPr>
          <w:rFonts w:ascii="Segoe UI Historic" w:hAnsi="Segoe UI Historic" w:cs="Segoe UI Historic"/>
          <w:sz w:val="24"/>
          <w:szCs w:val="24"/>
          <w:lang w:val="ca-ES"/>
        </w:rPr>
      </w:pPr>
    </w:p>
    <w:p w14:paraId="3817DE8B" w14:textId="2C9EB533" w:rsidR="00CE3406" w:rsidRDefault="00C218D2" w:rsidP="00D67D61">
      <w:pPr>
        <w:jc w:val="both"/>
        <w:rPr>
          <w:rFonts w:ascii="Segoe UI Historic" w:hAnsi="Segoe UI Historic" w:cs="Segoe UI Historic"/>
          <w:sz w:val="24"/>
          <w:szCs w:val="24"/>
          <w:lang w:val="ca-ES"/>
        </w:rPr>
      </w:pPr>
      <w:r w:rsidRPr="00F65054">
        <w:rPr>
          <w:rFonts w:ascii="Segoe UI Historic" w:hAnsi="Segoe UI Historic" w:cs="Segoe UI Historic"/>
          <w:b/>
          <w:bCs/>
          <w:noProof/>
          <w:sz w:val="24"/>
          <w:szCs w:val="24"/>
        </w:rPr>
        <w:lastRenderedPageBreak/>
        <w:drawing>
          <wp:anchor distT="0" distB="0" distL="114300" distR="114300" simplePos="0" relativeHeight="251659776" behindDoc="0" locked="0" layoutInCell="1" allowOverlap="1" wp14:anchorId="06D09739" wp14:editId="490B9FE5">
            <wp:simplePos x="0" y="0"/>
            <wp:positionH relativeFrom="margin">
              <wp:posOffset>600075</wp:posOffset>
            </wp:positionH>
            <wp:positionV relativeFrom="paragraph">
              <wp:posOffset>165100</wp:posOffset>
            </wp:positionV>
            <wp:extent cx="4247619" cy="2609850"/>
            <wp:effectExtent l="171450" t="171450" r="172085" b="171450"/>
            <wp:wrapNone/>
            <wp:docPr id="8" name="Imagen 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Sitio web&#10;&#10;Descripción generada automáticamente"/>
                    <pic:cNvPicPr/>
                  </pic:nvPicPr>
                  <pic:blipFill rotWithShape="1">
                    <a:blip r:embed="rId49">
                      <a:extLst>
                        <a:ext uri="{28A0092B-C50C-407E-A947-70E740481C1C}">
                          <a14:useLocalDpi xmlns:a14="http://schemas.microsoft.com/office/drawing/2010/main"/>
                        </a:ext>
                      </a:extLst>
                    </a:blip>
                    <a:srcRect/>
                    <a:stretch/>
                  </pic:blipFill>
                  <pic:spPr bwMode="auto">
                    <a:xfrm>
                      <a:off x="0" y="0"/>
                      <a:ext cx="4248982" cy="26106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7F368" w14:textId="54D846AD" w:rsidR="00CE3406" w:rsidRDefault="00CE3406" w:rsidP="00D67D61">
      <w:pPr>
        <w:jc w:val="both"/>
        <w:rPr>
          <w:rFonts w:ascii="Segoe UI Historic" w:hAnsi="Segoe UI Historic" w:cs="Segoe UI Historic"/>
          <w:sz w:val="24"/>
          <w:szCs w:val="24"/>
          <w:lang w:val="ca-ES"/>
        </w:rPr>
      </w:pPr>
    </w:p>
    <w:p w14:paraId="63158064" w14:textId="71F6DA7C" w:rsidR="00CE3406" w:rsidRDefault="00CE3406" w:rsidP="00D67D61">
      <w:pPr>
        <w:jc w:val="both"/>
        <w:rPr>
          <w:rFonts w:ascii="Segoe UI Historic" w:hAnsi="Segoe UI Historic" w:cs="Segoe UI Historic"/>
          <w:sz w:val="24"/>
          <w:szCs w:val="24"/>
          <w:lang w:val="ca-ES"/>
        </w:rPr>
      </w:pPr>
    </w:p>
    <w:p w14:paraId="1823575F" w14:textId="49E9E262" w:rsidR="00CE3406" w:rsidRDefault="00CE3406" w:rsidP="00D67D61">
      <w:pPr>
        <w:jc w:val="both"/>
        <w:rPr>
          <w:rFonts w:ascii="Segoe UI Historic" w:hAnsi="Segoe UI Historic" w:cs="Segoe UI Historic"/>
          <w:sz w:val="24"/>
          <w:szCs w:val="24"/>
          <w:lang w:val="ca-ES"/>
        </w:rPr>
      </w:pPr>
    </w:p>
    <w:p w14:paraId="3F3ED64F" w14:textId="31961BAF" w:rsidR="00CE3406" w:rsidRDefault="00CE3406" w:rsidP="00D67D61">
      <w:pPr>
        <w:jc w:val="both"/>
        <w:rPr>
          <w:rFonts w:ascii="Segoe UI Historic" w:hAnsi="Segoe UI Historic" w:cs="Segoe UI Historic"/>
          <w:sz w:val="24"/>
          <w:szCs w:val="24"/>
          <w:lang w:val="ca-ES"/>
        </w:rPr>
      </w:pPr>
    </w:p>
    <w:p w14:paraId="645EF3C1" w14:textId="13BE9999" w:rsidR="00CE3406" w:rsidRPr="000B2A5C" w:rsidRDefault="00CE3406" w:rsidP="00D67D61">
      <w:pPr>
        <w:jc w:val="both"/>
        <w:rPr>
          <w:rFonts w:ascii="Segoe UI Historic" w:hAnsi="Segoe UI Historic" w:cs="Segoe UI Historic"/>
          <w:sz w:val="24"/>
          <w:szCs w:val="24"/>
          <w:lang w:val="ca-ES"/>
        </w:rPr>
      </w:pPr>
    </w:p>
    <w:p w14:paraId="43209151" w14:textId="1E4FFE5E" w:rsidR="003412F2" w:rsidRPr="000B2A5C" w:rsidRDefault="003412F2" w:rsidP="0035533B">
      <w:pPr>
        <w:jc w:val="center"/>
        <w:rPr>
          <w:rFonts w:ascii="Segoe UI Historic" w:hAnsi="Segoe UI Historic" w:cs="Segoe UI Historic"/>
          <w:sz w:val="24"/>
          <w:szCs w:val="24"/>
          <w:lang w:val="ca-ES"/>
        </w:rPr>
      </w:pPr>
      <w:r w:rsidRPr="00F65054">
        <w:rPr>
          <w:rFonts w:ascii="Segoe UI Historic" w:hAnsi="Segoe UI Historic" w:cs="Segoe UI Historic"/>
          <w:b/>
          <w:bCs/>
          <w:noProof/>
          <w:sz w:val="24"/>
          <w:szCs w:val="24"/>
        </w:rPr>
        <w:t xml:space="preserve">         </w:t>
      </w:r>
      <w:r w:rsidR="00A739F6" w:rsidRPr="00F65054">
        <w:rPr>
          <w:rFonts w:ascii="Segoe UI Historic" w:hAnsi="Segoe UI Historic" w:cs="Segoe UI Historic"/>
          <w:b/>
          <w:bCs/>
          <w:noProof/>
          <w:sz w:val="24"/>
          <w:szCs w:val="24"/>
        </w:rPr>
        <w:t xml:space="preserve">              </w:t>
      </w:r>
    </w:p>
    <w:p w14:paraId="66A68BD8" w14:textId="77777777" w:rsidR="00D67D61" w:rsidRPr="000B2A5C" w:rsidRDefault="00D67D61" w:rsidP="00D67D61">
      <w:pPr>
        <w:jc w:val="both"/>
        <w:rPr>
          <w:rFonts w:ascii="Segoe UI Historic" w:hAnsi="Segoe UI Historic" w:cs="Segoe UI Historic"/>
          <w:sz w:val="24"/>
          <w:szCs w:val="24"/>
          <w:lang w:val="ca-ES"/>
        </w:rPr>
      </w:pPr>
    </w:p>
    <w:p w14:paraId="47D8E621" w14:textId="77777777" w:rsidR="00CE3406" w:rsidRDefault="00CE3406" w:rsidP="00D67D61">
      <w:pPr>
        <w:jc w:val="both"/>
        <w:rPr>
          <w:rFonts w:ascii="Segoe UI Historic" w:hAnsi="Segoe UI Historic" w:cs="Segoe UI Historic"/>
          <w:noProof/>
          <w:sz w:val="24"/>
          <w:szCs w:val="24"/>
        </w:rPr>
      </w:pPr>
    </w:p>
    <w:p w14:paraId="121D9298" w14:textId="44A50D73" w:rsidR="00CE3406" w:rsidRDefault="00C218D2" w:rsidP="00D67D61">
      <w:pPr>
        <w:jc w:val="both"/>
        <w:rPr>
          <w:rFonts w:ascii="Segoe UI Historic" w:hAnsi="Segoe UI Historic" w:cs="Segoe UI Historic"/>
          <w:noProof/>
          <w:sz w:val="24"/>
          <w:szCs w:val="24"/>
        </w:rPr>
      </w:pPr>
      <w:r w:rsidRPr="00F65054">
        <w:rPr>
          <w:rFonts w:ascii="Segoe UI Historic" w:hAnsi="Segoe UI Historic" w:cs="Segoe UI Historic"/>
          <w:b/>
          <w:bCs/>
          <w:noProof/>
          <w:sz w:val="24"/>
          <w:szCs w:val="24"/>
        </w:rPr>
        <w:drawing>
          <wp:anchor distT="0" distB="0" distL="114300" distR="114300" simplePos="0" relativeHeight="251662848" behindDoc="0" locked="0" layoutInCell="1" allowOverlap="1" wp14:anchorId="23E18412" wp14:editId="0B01D524">
            <wp:simplePos x="0" y="0"/>
            <wp:positionH relativeFrom="page">
              <wp:align>center</wp:align>
            </wp:positionH>
            <wp:positionV relativeFrom="paragraph">
              <wp:posOffset>215900</wp:posOffset>
            </wp:positionV>
            <wp:extent cx="3667125" cy="3005917"/>
            <wp:effectExtent l="457200" t="552450" r="485775" b="556895"/>
            <wp:wrapNone/>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rotWithShape="1">
                    <a:blip r:embed="rId50">
                      <a:extLst>
                        <a:ext uri="{28A0092B-C50C-407E-A947-70E740481C1C}">
                          <a14:useLocalDpi xmlns:a14="http://schemas.microsoft.com/office/drawing/2010/main"/>
                        </a:ext>
                      </a:extLst>
                    </a:blip>
                    <a:srcRect/>
                    <a:stretch/>
                  </pic:blipFill>
                  <pic:spPr bwMode="auto">
                    <a:xfrm rot="767718">
                      <a:off x="0" y="0"/>
                      <a:ext cx="3667125" cy="300591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C9050" w14:textId="30BD051C" w:rsidR="00CE3406" w:rsidRDefault="00CE3406" w:rsidP="00D67D61">
      <w:pPr>
        <w:jc w:val="both"/>
        <w:rPr>
          <w:rFonts w:ascii="Segoe UI Historic" w:hAnsi="Segoe UI Historic" w:cs="Segoe UI Historic"/>
          <w:noProof/>
          <w:sz w:val="24"/>
          <w:szCs w:val="24"/>
        </w:rPr>
      </w:pPr>
    </w:p>
    <w:p w14:paraId="52D0CA88" w14:textId="0F6F8745" w:rsidR="00CE3406" w:rsidRDefault="00CE3406" w:rsidP="00D67D61">
      <w:pPr>
        <w:jc w:val="both"/>
        <w:rPr>
          <w:rFonts w:ascii="Segoe UI Historic" w:hAnsi="Segoe UI Historic" w:cs="Segoe UI Historic"/>
          <w:noProof/>
          <w:sz w:val="24"/>
          <w:szCs w:val="24"/>
        </w:rPr>
      </w:pPr>
    </w:p>
    <w:p w14:paraId="0F83C654" w14:textId="45B731C1" w:rsidR="00CE3406" w:rsidRDefault="00CE3406" w:rsidP="00D67D61">
      <w:pPr>
        <w:jc w:val="both"/>
        <w:rPr>
          <w:rFonts w:ascii="Segoe UI Historic" w:hAnsi="Segoe UI Historic" w:cs="Segoe UI Historic"/>
          <w:noProof/>
          <w:sz w:val="24"/>
          <w:szCs w:val="24"/>
        </w:rPr>
      </w:pPr>
    </w:p>
    <w:p w14:paraId="411AFE2E" w14:textId="77777777" w:rsidR="00CE3406" w:rsidRDefault="00CE3406" w:rsidP="00D67D61">
      <w:pPr>
        <w:jc w:val="both"/>
        <w:rPr>
          <w:rFonts w:ascii="Segoe UI Historic" w:hAnsi="Segoe UI Historic" w:cs="Segoe UI Historic"/>
          <w:noProof/>
          <w:sz w:val="24"/>
          <w:szCs w:val="24"/>
        </w:rPr>
      </w:pPr>
    </w:p>
    <w:p w14:paraId="021268B4" w14:textId="099D67DD" w:rsidR="00CE3406" w:rsidRDefault="00CE3406" w:rsidP="00D67D61">
      <w:pPr>
        <w:jc w:val="both"/>
        <w:rPr>
          <w:rFonts w:ascii="Segoe UI Historic" w:hAnsi="Segoe UI Historic" w:cs="Segoe UI Historic"/>
          <w:noProof/>
          <w:sz w:val="24"/>
          <w:szCs w:val="24"/>
        </w:rPr>
      </w:pPr>
    </w:p>
    <w:p w14:paraId="47E50106" w14:textId="77777777" w:rsidR="00CE3406" w:rsidRDefault="00CE3406" w:rsidP="00D67D61">
      <w:pPr>
        <w:jc w:val="both"/>
        <w:rPr>
          <w:rFonts w:ascii="Segoe UI Historic" w:hAnsi="Segoe UI Historic" w:cs="Segoe UI Historic"/>
          <w:noProof/>
          <w:sz w:val="24"/>
          <w:szCs w:val="24"/>
        </w:rPr>
      </w:pPr>
    </w:p>
    <w:p w14:paraId="328D5460" w14:textId="160D079C" w:rsidR="00CE3406" w:rsidRDefault="00CE3406" w:rsidP="00D67D61">
      <w:pPr>
        <w:jc w:val="both"/>
        <w:rPr>
          <w:rFonts w:ascii="Segoe UI Historic" w:hAnsi="Segoe UI Historic" w:cs="Segoe UI Historic"/>
          <w:noProof/>
          <w:sz w:val="24"/>
          <w:szCs w:val="24"/>
        </w:rPr>
      </w:pPr>
    </w:p>
    <w:p w14:paraId="28501822" w14:textId="2178F679" w:rsidR="00CE3406" w:rsidRDefault="00CE3406" w:rsidP="00D67D61">
      <w:pPr>
        <w:jc w:val="both"/>
        <w:rPr>
          <w:rFonts w:ascii="Segoe UI Historic" w:hAnsi="Segoe UI Historic" w:cs="Segoe UI Historic"/>
          <w:noProof/>
          <w:sz w:val="24"/>
          <w:szCs w:val="24"/>
        </w:rPr>
      </w:pPr>
    </w:p>
    <w:p w14:paraId="161B5BAE" w14:textId="383EBF2C" w:rsidR="00CE3406" w:rsidRDefault="00CE3406" w:rsidP="00D67D61">
      <w:pPr>
        <w:jc w:val="both"/>
        <w:rPr>
          <w:rFonts w:ascii="Segoe UI Historic" w:hAnsi="Segoe UI Historic" w:cs="Segoe UI Historic"/>
          <w:noProof/>
          <w:sz w:val="24"/>
          <w:szCs w:val="24"/>
        </w:rPr>
      </w:pPr>
    </w:p>
    <w:p w14:paraId="369C7191" w14:textId="77777777" w:rsidR="00CE3406" w:rsidRDefault="00CE3406" w:rsidP="00D67D61">
      <w:pPr>
        <w:jc w:val="both"/>
        <w:rPr>
          <w:rFonts w:ascii="Segoe UI Historic" w:hAnsi="Segoe UI Historic" w:cs="Segoe UI Historic"/>
          <w:noProof/>
          <w:sz w:val="24"/>
          <w:szCs w:val="24"/>
        </w:rPr>
      </w:pPr>
    </w:p>
    <w:p w14:paraId="2DE51891" w14:textId="25DA8392" w:rsidR="00CE3406" w:rsidRDefault="00C218D2" w:rsidP="00D67D61">
      <w:pPr>
        <w:jc w:val="both"/>
        <w:rPr>
          <w:rFonts w:ascii="Segoe UI Historic" w:hAnsi="Segoe UI Historic" w:cs="Segoe UI Historic"/>
          <w:noProof/>
          <w:sz w:val="24"/>
          <w:szCs w:val="24"/>
        </w:rPr>
      </w:pPr>
      <w:r w:rsidRPr="000B2A5C">
        <w:rPr>
          <w:rFonts w:ascii="Segoe UI Historic" w:hAnsi="Segoe UI Historic" w:cs="Segoe UI Historic"/>
          <w:noProof/>
          <w:sz w:val="24"/>
          <w:szCs w:val="24"/>
        </w:rPr>
        <w:drawing>
          <wp:anchor distT="0" distB="0" distL="114300" distR="114300" simplePos="0" relativeHeight="251665920" behindDoc="0" locked="0" layoutInCell="1" allowOverlap="1" wp14:anchorId="1608FC6C" wp14:editId="4AF64D15">
            <wp:simplePos x="0" y="0"/>
            <wp:positionH relativeFrom="margin">
              <wp:align>center</wp:align>
            </wp:positionH>
            <wp:positionV relativeFrom="paragraph">
              <wp:posOffset>258445</wp:posOffset>
            </wp:positionV>
            <wp:extent cx="3663950" cy="2983502"/>
            <wp:effectExtent l="190500" t="171450" r="184150" b="198120"/>
            <wp:wrapNone/>
            <wp:docPr id="32"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10;&#10;Descripción generada automáticamente"/>
                    <pic:cNvPicPr/>
                  </pic:nvPicPr>
                  <pic:blipFill rotWithShape="1">
                    <a:blip r:embed="rId51">
                      <a:extLst>
                        <a:ext uri="{28A0092B-C50C-407E-A947-70E740481C1C}">
                          <a14:useLocalDpi xmlns:a14="http://schemas.microsoft.com/office/drawing/2010/main"/>
                        </a:ext>
                      </a:extLst>
                    </a:blip>
                    <a:srcRect/>
                    <a:stretch/>
                  </pic:blipFill>
                  <pic:spPr bwMode="auto">
                    <a:xfrm>
                      <a:off x="0" y="0"/>
                      <a:ext cx="3663950" cy="29835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EF9141" w14:textId="5F1438F9" w:rsidR="00CE3406" w:rsidRDefault="00CE3406" w:rsidP="00D67D61">
      <w:pPr>
        <w:jc w:val="both"/>
        <w:rPr>
          <w:rFonts w:ascii="Segoe UI Historic" w:hAnsi="Segoe UI Historic" w:cs="Segoe UI Historic"/>
          <w:noProof/>
          <w:sz w:val="24"/>
          <w:szCs w:val="24"/>
        </w:rPr>
      </w:pPr>
    </w:p>
    <w:p w14:paraId="2B9C0025" w14:textId="2F85ECC7" w:rsidR="00CE3406" w:rsidRDefault="00CE3406" w:rsidP="00D67D61">
      <w:pPr>
        <w:jc w:val="both"/>
        <w:rPr>
          <w:rFonts w:ascii="Segoe UI Historic" w:hAnsi="Segoe UI Historic" w:cs="Segoe UI Historic"/>
          <w:noProof/>
          <w:sz w:val="24"/>
          <w:szCs w:val="24"/>
        </w:rPr>
      </w:pPr>
    </w:p>
    <w:p w14:paraId="6141976F" w14:textId="5E11D3FA" w:rsidR="00CE3406" w:rsidRDefault="00CE3406" w:rsidP="00D67D61">
      <w:pPr>
        <w:jc w:val="both"/>
        <w:rPr>
          <w:rFonts w:ascii="Segoe UI Historic" w:hAnsi="Segoe UI Historic" w:cs="Segoe UI Historic"/>
          <w:noProof/>
          <w:sz w:val="24"/>
          <w:szCs w:val="24"/>
        </w:rPr>
      </w:pPr>
    </w:p>
    <w:p w14:paraId="1A48FE9B" w14:textId="402BB8EC" w:rsidR="00CE3406" w:rsidRDefault="00CE3406" w:rsidP="00D67D61">
      <w:pPr>
        <w:jc w:val="both"/>
        <w:rPr>
          <w:rFonts w:ascii="Segoe UI Historic" w:hAnsi="Segoe UI Historic" w:cs="Segoe UI Historic"/>
          <w:noProof/>
          <w:sz w:val="24"/>
          <w:szCs w:val="24"/>
        </w:rPr>
      </w:pPr>
    </w:p>
    <w:p w14:paraId="73ABED53" w14:textId="77777777" w:rsidR="00CE3406" w:rsidRDefault="00CE3406" w:rsidP="00D67D61">
      <w:pPr>
        <w:jc w:val="both"/>
        <w:rPr>
          <w:rFonts w:ascii="Segoe UI Historic" w:hAnsi="Segoe UI Historic" w:cs="Segoe UI Historic"/>
          <w:noProof/>
          <w:sz w:val="24"/>
          <w:szCs w:val="24"/>
        </w:rPr>
      </w:pPr>
    </w:p>
    <w:p w14:paraId="2AF8BB1E" w14:textId="77777777" w:rsidR="00CE3406" w:rsidRDefault="00CE3406" w:rsidP="00D67D61">
      <w:pPr>
        <w:jc w:val="both"/>
        <w:rPr>
          <w:rFonts w:ascii="Segoe UI Historic" w:hAnsi="Segoe UI Historic" w:cs="Segoe UI Historic"/>
          <w:noProof/>
          <w:sz w:val="24"/>
          <w:szCs w:val="24"/>
        </w:rPr>
      </w:pPr>
    </w:p>
    <w:p w14:paraId="66C729B1" w14:textId="77777777" w:rsidR="00CE3406" w:rsidRDefault="00CE3406" w:rsidP="00D67D61">
      <w:pPr>
        <w:jc w:val="both"/>
        <w:rPr>
          <w:rFonts w:ascii="Segoe UI Historic" w:hAnsi="Segoe UI Historic" w:cs="Segoe UI Historic"/>
          <w:noProof/>
          <w:sz w:val="24"/>
          <w:szCs w:val="24"/>
        </w:rPr>
      </w:pPr>
    </w:p>
    <w:p w14:paraId="17D4A761" w14:textId="77777777" w:rsidR="00CE3406" w:rsidRDefault="00CE3406" w:rsidP="00D67D61">
      <w:pPr>
        <w:jc w:val="both"/>
        <w:rPr>
          <w:rFonts w:ascii="Segoe UI Historic" w:hAnsi="Segoe UI Historic" w:cs="Segoe UI Historic"/>
          <w:noProof/>
          <w:sz w:val="24"/>
          <w:szCs w:val="24"/>
        </w:rPr>
      </w:pPr>
    </w:p>
    <w:p w14:paraId="46187D2F" w14:textId="77777777" w:rsidR="00CE3406" w:rsidRDefault="00CE3406" w:rsidP="00D67D61">
      <w:pPr>
        <w:jc w:val="both"/>
        <w:rPr>
          <w:rFonts w:ascii="Segoe UI Historic" w:hAnsi="Segoe UI Historic" w:cs="Segoe UI Historic"/>
          <w:noProof/>
          <w:sz w:val="24"/>
          <w:szCs w:val="24"/>
        </w:rPr>
      </w:pPr>
    </w:p>
    <w:p w14:paraId="6CAB690B" w14:textId="2E8D340A" w:rsidR="00CE3406" w:rsidRDefault="00CE3406" w:rsidP="00D67D61">
      <w:pPr>
        <w:jc w:val="both"/>
        <w:rPr>
          <w:rFonts w:ascii="Segoe UI Historic" w:hAnsi="Segoe UI Historic" w:cs="Segoe UI Historic"/>
          <w:noProof/>
          <w:sz w:val="24"/>
          <w:szCs w:val="24"/>
        </w:rPr>
      </w:pPr>
    </w:p>
    <w:p w14:paraId="5D756C91" w14:textId="00DA18F4" w:rsidR="00CE3406" w:rsidRDefault="00CE3406" w:rsidP="00D67D61">
      <w:pPr>
        <w:jc w:val="both"/>
        <w:rPr>
          <w:rFonts w:ascii="Segoe UI Historic" w:hAnsi="Segoe UI Historic" w:cs="Segoe UI Historic"/>
          <w:noProof/>
          <w:sz w:val="24"/>
          <w:szCs w:val="24"/>
        </w:rPr>
      </w:pPr>
    </w:p>
    <w:p w14:paraId="2C4D8B5B" w14:textId="48E8F3D4" w:rsidR="00CE3406" w:rsidRDefault="00C218D2" w:rsidP="00D67D61">
      <w:pPr>
        <w:jc w:val="both"/>
        <w:rPr>
          <w:rFonts w:ascii="Segoe UI Historic" w:hAnsi="Segoe UI Historic" w:cs="Segoe UI Historic"/>
          <w:noProof/>
          <w:sz w:val="24"/>
          <w:szCs w:val="24"/>
        </w:rPr>
      </w:pPr>
      <w:r w:rsidRPr="000B2A5C">
        <w:rPr>
          <w:rFonts w:ascii="Segoe UI Historic" w:hAnsi="Segoe UI Historic" w:cs="Segoe UI Historic"/>
          <w:noProof/>
          <w:sz w:val="24"/>
          <w:szCs w:val="24"/>
        </w:rPr>
        <w:drawing>
          <wp:anchor distT="0" distB="0" distL="114300" distR="114300" simplePos="0" relativeHeight="251670016" behindDoc="0" locked="0" layoutInCell="1" allowOverlap="1" wp14:anchorId="371A4ECA" wp14:editId="524100C5">
            <wp:simplePos x="0" y="0"/>
            <wp:positionH relativeFrom="margin">
              <wp:posOffset>922020</wp:posOffset>
            </wp:positionH>
            <wp:positionV relativeFrom="paragraph">
              <wp:posOffset>75565</wp:posOffset>
            </wp:positionV>
            <wp:extent cx="4108450" cy="3575050"/>
            <wp:effectExtent l="190500" t="190500" r="196850" b="196850"/>
            <wp:wrapNone/>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52">
                      <a:extLst>
                        <a:ext uri="{28A0092B-C50C-407E-A947-70E740481C1C}">
                          <a14:useLocalDpi xmlns:a14="http://schemas.microsoft.com/office/drawing/2010/main"/>
                        </a:ext>
                      </a:extLst>
                    </a:blip>
                    <a:srcRect/>
                    <a:stretch/>
                  </pic:blipFill>
                  <pic:spPr bwMode="auto">
                    <a:xfrm>
                      <a:off x="0" y="0"/>
                      <a:ext cx="4108450" cy="3575050"/>
                    </a:xfrm>
                    <a:prstGeom prst="rect">
                      <a:avLst/>
                    </a:prstGeom>
                    <a:solidFill>
                      <a:srgbClr val="FFFFFF">
                        <a:shade val="85000"/>
                      </a:srgbClr>
                    </a:solidFill>
                    <a:ln w="190500" cap="rnd">
                      <a:solidFill>
                        <a:srgbClr val="FFFFFF"/>
                      </a:solidFill>
                    </a:ln>
                    <a:effectLst/>
                    <a:extLst>
                      <a:ext uri="{53640926-AAD7-44D8-BBD7-CCE9431645EC}">
                        <a14:shadowObscured xmlns:a14="http://schemas.microsoft.com/office/drawing/2010/main"/>
                      </a:ext>
                    </a:extLst>
                  </pic:spPr>
                </pic:pic>
              </a:graphicData>
            </a:graphic>
          </wp:anchor>
        </w:drawing>
      </w:r>
    </w:p>
    <w:p w14:paraId="1F05403F" w14:textId="03F37415" w:rsidR="00CE3406" w:rsidRDefault="00CE3406" w:rsidP="00D67D61">
      <w:pPr>
        <w:jc w:val="both"/>
        <w:rPr>
          <w:rFonts w:ascii="Segoe UI Historic" w:hAnsi="Segoe UI Historic" w:cs="Segoe UI Historic"/>
          <w:noProof/>
          <w:sz w:val="24"/>
          <w:szCs w:val="24"/>
        </w:rPr>
      </w:pPr>
    </w:p>
    <w:p w14:paraId="29DA030F" w14:textId="72A1EC08" w:rsidR="00CE3406" w:rsidRDefault="00CE3406" w:rsidP="00D67D61">
      <w:pPr>
        <w:jc w:val="both"/>
        <w:rPr>
          <w:rFonts w:ascii="Segoe UI Historic" w:hAnsi="Segoe UI Historic" w:cs="Segoe UI Historic"/>
          <w:noProof/>
          <w:sz w:val="24"/>
          <w:szCs w:val="24"/>
        </w:rPr>
      </w:pPr>
    </w:p>
    <w:p w14:paraId="00B11FC2" w14:textId="5BC9BACF" w:rsidR="00CE3406" w:rsidRDefault="00CE3406" w:rsidP="00D67D61">
      <w:pPr>
        <w:jc w:val="both"/>
        <w:rPr>
          <w:rFonts w:ascii="Segoe UI Historic" w:hAnsi="Segoe UI Historic" w:cs="Segoe UI Historic"/>
          <w:noProof/>
          <w:sz w:val="24"/>
          <w:szCs w:val="24"/>
        </w:rPr>
      </w:pPr>
    </w:p>
    <w:p w14:paraId="06DBAE8E" w14:textId="1223D5AA" w:rsidR="00CE3406" w:rsidRDefault="00CE3406" w:rsidP="00D67D61">
      <w:pPr>
        <w:jc w:val="both"/>
        <w:rPr>
          <w:rFonts w:ascii="Segoe UI Historic" w:hAnsi="Segoe UI Historic" w:cs="Segoe UI Historic"/>
          <w:noProof/>
          <w:sz w:val="24"/>
          <w:szCs w:val="24"/>
        </w:rPr>
      </w:pPr>
    </w:p>
    <w:p w14:paraId="4606992C" w14:textId="0401EE20" w:rsidR="00CE3406" w:rsidRDefault="00CE3406" w:rsidP="00D67D61">
      <w:pPr>
        <w:jc w:val="both"/>
        <w:rPr>
          <w:rFonts w:ascii="Segoe UI Historic" w:hAnsi="Segoe UI Historic" w:cs="Segoe UI Historic"/>
          <w:noProof/>
          <w:sz w:val="24"/>
          <w:szCs w:val="24"/>
        </w:rPr>
      </w:pPr>
    </w:p>
    <w:p w14:paraId="25A324AD" w14:textId="149AE6DB" w:rsidR="00CE3406" w:rsidRDefault="00CE3406" w:rsidP="00D67D61">
      <w:pPr>
        <w:jc w:val="both"/>
        <w:rPr>
          <w:rFonts w:ascii="Segoe UI Historic" w:hAnsi="Segoe UI Historic" w:cs="Segoe UI Historic"/>
          <w:noProof/>
          <w:sz w:val="24"/>
          <w:szCs w:val="24"/>
        </w:rPr>
      </w:pPr>
    </w:p>
    <w:p w14:paraId="61A589BD" w14:textId="1B184A79" w:rsidR="00CE3406" w:rsidRDefault="00CE3406" w:rsidP="00D67D61">
      <w:pPr>
        <w:jc w:val="both"/>
        <w:rPr>
          <w:rFonts w:ascii="Segoe UI Historic" w:hAnsi="Segoe UI Historic" w:cs="Segoe UI Historic"/>
          <w:noProof/>
          <w:sz w:val="24"/>
          <w:szCs w:val="24"/>
        </w:rPr>
      </w:pPr>
    </w:p>
    <w:p w14:paraId="45A85E95" w14:textId="16DD25C2" w:rsidR="00CE3406" w:rsidRDefault="00CE3406" w:rsidP="00D67D61">
      <w:pPr>
        <w:jc w:val="both"/>
        <w:rPr>
          <w:rFonts w:ascii="Segoe UI Historic" w:hAnsi="Segoe UI Historic" w:cs="Segoe UI Historic"/>
          <w:noProof/>
          <w:sz w:val="24"/>
          <w:szCs w:val="24"/>
        </w:rPr>
      </w:pPr>
    </w:p>
    <w:p w14:paraId="26AA2753" w14:textId="58FFA751" w:rsidR="00CE3406" w:rsidRDefault="00CE3406" w:rsidP="00D67D61">
      <w:pPr>
        <w:jc w:val="both"/>
        <w:rPr>
          <w:rFonts w:ascii="Segoe UI Historic" w:hAnsi="Segoe UI Historic" w:cs="Segoe UI Historic"/>
          <w:noProof/>
          <w:sz w:val="24"/>
          <w:szCs w:val="24"/>
        </w:rPr>
      </w:pPr>
    </w:p>
    <w:p w14:paraId="3B987E9D" w14:textId="7BE98832" w:rsidR="00CE3406" w:rsidRDefault="00CE3406" w:rsidP="00D67D61">
      <w:pPr>
        <w:jc w:val="both"/>
        <w:rPr>
          <w:rFonts w:ascii="Segoe UI Historic" w:hAnsi="Segoe UI Historic" w:cs="Segoe UI Historic"/>
          <w:noProof/>
          <w:sz w:val="24"/>
          <w:szCs w:val="24"/>
        </w:rPr>
      </w:pPr>
    </w:p>
    <w:p w14:paraId="2E9CBCE3" w14:textId="55EDFD26" w:rsidR="00CE3406" w:rsidRDefault="00CE3406" w:rsidP="00D67D61">
      <w:pPr>
        <w:jc w:val="both"/>
        <w:rPr>
          <w:rFonts w:ascii="Segoe UI Historic" w:hAnsi="Segoe UI Historic" w:cs="Segoe UI Historic"/>
          <w:noProof/>
          <w:sz w:val="24"/>
          <w:szCs w:val="24"/>
        </w:rPr>
      </w:pPr>
    </w:p>
    <w:p w14:paraId="75D84A04" w14:textId="3A896322" w:rsidR="00CE3406" w:rsidRDefault="00CE3406" w:rsidP="00D67D61">
      <w:pPr>
        <w:jc w:val="both"/>
        <w:rPr>
          <w:rFonts w:ascii="Segoe UI Historic" w:hAnsi="Segoe UI Historic" w:cs="Segoe UI Historic"/>
          <w:noProof/>
          <w:sz w:val="24"/>
          <w:szCs w:val="24"/>
        </w:rPr>
      </w:pPr>
    </w:p>
    <w:p w14:paraId="7FC79BD8" w14:textId="3E6B4ABE" w:rsidR="00CE3406" w:rsidRDefault="00CE3406" w:rsidP="00D67D61">
      <w:pPr>
        <w:jc w:val="both"/>
        <w:rPr>
          <w:rFonts w:ascii="Segoe UI Historic" w:hAnsi="Segoe UI Historic" w:cs="Segoe UI Historic"/>
          <w:noProof/>
          <w:sz w:val="24"/>
          <w:szCs w:val="24"/>
        </w:rPr>
      </w:pPr>
    </w:p>
    <w:p w14:paraId="06B7EB3C" w14:textId="11B76384" w:rsidR="00CE3406" w:rsidRDefault="00C218D2" w:rsidP="00D67D61">
      <w:pPr>
        <w:jc w:val="both"/>
        <w:rPr>
          <w:rFonts w:ascii="Segoe UI Historic" w:hAnsi="Segoe UI Historic" w:cs="Segoe UI Historic"/>
          <w:noProof/>
          <w:sz w:val="24"/>
          <w:szCs w:val="24"/>
        </w:rPr>
      </w:pPr>
      <w:r w:rsidRPr="000B2A5C">
        <w:rPr>
          <w:rFonts w:ascii="Segoe UI Historic" w:hAnsi="Segoe UI Historic" w:cs="Segoe UI Historic"/>
          <w:noProof/>
          <w:sz w:val="24"/>
          <w:szCs w:val="24"/>
        </w:rPr>
        <w:drawing>
          <wp:anchor distT="0" distB="0" distL="114300" distR="114300" simplePos="0" relativeHeight="251678208" behindDoc="0" locked="0" layoutInCell="1" allowOverlap="1" wp14:anchorId="09190DF6" wp14:editId="40950BB7">
            <wp:simplePos x="0" y="0"/>
            <wp:positionH relativeFrom="margin">
              <wp:posOffset>1188560</wp:posOffset>
            </wp:positionH>
            <wp:positionV relativeFrom="paragraph">
              <wp:posOffset>184823</wp:posOffset>
            </wp:positionV>
            <wp:extent cx="3915469" cy="3704536"/>
            <wp:effectExtent l="742950" t="781050" r="732790" b="791845"/>
            <wp:wrapNone/>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rotWithShape="1">
                    <a:blip r:embed="rId53">
                      <a:extLst>
                        <a:ext uri="{28A0092B-C50C-407E-A947-70E740481C1C}">
                          <a14:useLocalDpi xmlns:a14="http://schemas.microsoft.com/office/drawing/2010/main"/>
                        </a:ext>
                      </a:extLst>
                    </a:blip>
                    <a:srcRect/>
                    <a:stretch/>
                  </pic:blipFill>
                  <pic:spPr bwMode="auto">
                    <a:xfrm rot="20323990">
                      <a:off x="0" y="0"/>
                      <a:ext cx="3916246" cy="37052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FBA92" w14:textId="719A1D21" w:rsidR="00D67D61" w:rsidRPr="000B2A5C" w:rsidRDefault="00D526BA"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rPr>
        <w:t xml:space="preserve">                       </w:t>
      </w:r>
    </w:p>
    <w:p w14:paraId="1FE070A6" w14:textId="1BF7EFCE" w:rsidR="004E62FA" w:rsidRPr="000B2A5C" w:rsidRDefault="004E62FA" w:rsidP="00D67D61">
      <w:pPr>
        <w:jc w:val="both"/>
        <w:rPr>
          <w:rFonts w:ascii="Segoe UI Historic" w:hAnsi="Segoe UI Historic" w:cs="Segoe UI Historic"/>
          <w:noProof/>
          <w:sz w:val="24"/>
          <w:szCs w:val="24"/>
        </w:rPr>
      </w:pPr>
    </w:p>
    <w:p w14:paraId="73B52DC8" w14:textId="66F15DE9" w:rsidR="00D67D61" w:rsidRPr="000B2A5C" w:rsidRDefault="00D67D61" w:rsidP="004E62FA">
      <w:pPr>
        <w:jc w:val="center"/>
        <w:rPr>
          <w:rFonts w:ascii="Segoe UI Historic" w:hAnsi="Segoe UI Historic" w:cs="Segoe UI Historic"/>
          <w:sz w:val="24"/>
          <w:szCs w:val="24"/>
          <w:lang w:val="ca-ES"/>
        </w:rPr>
      </w:pPr>
    </w:p>
    <w:p w14:paraId="2E174E0B" w14:textId="1AF218A1" w:rsidR="00CE3406" w:rsidRDefault="00CE3406" w:rsidP="00D67D61">
      <w:pPr>
        <w:jc w:val="both"/>
        <w:rPr>
          <w:rFonts w:ascii="Segoe UI Historic" w:hAnsi="Segoe UI Historic" w:cs="Segoe UI Historic"/>
          <w:sz w:val="24"/>
          <w:szCs w:val="24"/>
          <w:lang w:val="ca-ES"/>
        </w:rPr>
      </w:pPr>
    </w:p>
    <w:p w14:paraId="7B5F2244" w14:textId="37720280" w:rsidR="00CE3406" w:rsidRDefault="00CE3406" w:rsidP="00D67D61">
      <w:pPr>
        <w:jc w:val="both"/>
        <w:rPr>
          <w:rFonts w:ascii="Segoe UI Historic" w:hAnsi="Segoe UI Historic" w:cs="Segoe UI Historic"/>
          <w:sz w:val="24"/>
          <w:szCs w:val="24"/>
          <w:lang w:val="ca-ES"/>
        </w:rPr>
      </w:pPr>
    </w:p>
    <w:p w14:paraId="40725D30" w14:textId="2A35622A" w:rsidR="00CE3406" w:rsidRDefault="00CE3406" w:rsidP="00D67D61">
      <w:pPr>
        <w:jc w:val="both"/>
        <w:rPr>
          <w:rFonts w:ascii="Segoe UI Historic" w:hAnsi="Segoe UI Historic" w:cs="Segoe UI Historic"/>
          <w:sz w:val="24"/>
          <w:szCs w:val="24"/>
          <w:lang w:val="ca-ES"/>
        </w:rPr>
      </w:pPr>
    </w:p>
    <w:p w14:paraId="5C7321B9" w14:textId="57684D59" w:rsidR="00CE3406" w:rsidRDefault="00CE3406" w:rsidP="00D67D61">
      <w:pPr>
        <w:jc w:val="both"/>
        <w:rPr>
          <w:rFonts w:ascii="Segoe UI Historic" w:hAnsi="Segoe UI Historic" w:cs="Segoe UI Historic"/>
          <w:sz w:val="24"/>
          <w:szCs w:val="24"/>
          <w:lang w:val="ca-ES"/>
        </w:rPr>
      </w:pPr>
    </w:p>
    <w:p w14:paraId="718CA783" w14:textId="41388B50" w:rsidR="00CE3406" w:rsidRDefault="00CE3406" w:rsidP="00D67D61">
      <w:pPr>
        <w:jc w:val="both"/>
        <w:rPr>
          <w:rFonts w:ascii="Segoe UI Historic" w:hAnsi="Segoe UI Historic" w:cs="Segoe UI Historic"/>
          <w:sz w:val="24"/>
          <w:szCs w:val="24"/>
          <w:lang w:val="ca-ES"/>
        </w:rPr>
      </w:pPr>
    </w:p>
    <w:p w14:paraId="45FC4A5D" w14:textId="2B1D9A10" w:rsidR="00CE3406" w:rsidRDefault="00CE3406" w:rsidP="00D67D61">
      <w:pPr>
        <w:jc w:val="both"/>
        <w:rPr>
          <w:rFonts w:ascii="Segoe UI Historic" w:hAnsi="Segoe UI Historic" w:cs="Segoe UI Historic"/>
          <w:sz w:val="24"/>
          <w:szCs w:val="24"/>
          <w:lang w:val="ca-ES"/>
        </w:rPr>
      </w:pPr>
    </w:p>
    <w:p w14:paraId="55C4B2B6" w14:textId="23C316C5" w:rsidR="00CE3406" w:rsidRDefault="00CE3406" w:rsidP="00D67D61">
      <w:pPr>
        <w:jc w:val="both"/>
        <w:rPr>
          <w:rFonts w:ascii="Segoe UI Historic" w:hAnsi="Segoe UI Historic" w:cs="Segoe UI Historic"/>
          <w:sz w:val="24"/>
          <w:szCs w:val="24"/>
          <w:lang w:val="ca-ES"/>
        </w:rPr>
      </w:pPr>
    </w:p>
    <w:p w14:paraId="60916895" w14:textId="77777777" w:rsidR="00CE3406" w:rsidRDefault="00CE3406" w:rsidP="00D67D61">
      <w:pPr>
        <w:jc w:val="both"/>
        <w:rPr>
          <w:rFonts w:ascii="Segoe UI Historic" w:hAnsi="Segoe UI Historic" w:cs="Segoe UI Historic"/>
          <w:sz w:val="24"/>
          <w:szCs w:val="24"/>
          <w:lang w:val="ca-ES"/>
        </w:rPr>
      </w:pPr>
    </w:p>
    <w:p w14:paraId="6CC11DB6" w14:textId="77777777" w:rsidR="00CE3406" w:rsidRDefault="00CE3406" w:rsidP="00D67D61">
      <w:pPr>
        <w:jc w:val="both"/>
        <w:rPr>
          <w:rFonts w:ascii="Segoe UI Historic" w:hAnsi="Segoe UI Historic" w:cs="Segoe UI Historic"/>
          <w:sz w:val="24"/>
          <w:szCs w:val="24"/>
          <w:lang w:val="ca-ES"/>
        </w:rPr>
      </w:pPr>
    </w:p>
    <w:p w14:paraId="2339F7E2" w14:textId="77777777" w:rsidR="00CE3406" w:rsidRDefault="00CE3406" w:rsidP="00D67D61">
      <w:pPr>
        <w:jc w:val="both"/>
        <w:rPr>
          <w:rFonts w:ascii="Segoe UI Historic" w:hAnsi="Segoe UI Historic" w:cs="Segoe UI Historic"/>
          <w:sz w:val="24"/>
          <w:szCs w:val="24"/>
          <w:lang w:val="ca-ES"/>
        </w:rPr>
      </w:pPr>
    </w:p>
    <w:p w14:paraId="70A224DC" w14:textId="77777777" w:rsidR="00CE3406" w:rsidRDefault="00CE3406" w:rsidP="00D67D61">
      <w:pPr>
        <w:jc w:val="both"/>
        <w:rPr>
          <w:rFonts w:ascii="Segoe UI Historic" w:hAnsi="Segoe UI Historic" w:cs="Segoe UI Historic"/>
          <w:sz w:val="24"/>
          <w:szCs w:val="24"/>
          <w:lang w:val="ca-ES"/>
        </w:rPr>
      </w:pPr>
    </w:p>
    <w:p w14:paraId="313F6B05" w14:textId="6E35001F" w:rsidR="00CE3406" w:rsidRDefault="00C218D2"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83328" behindDoc="0" locked="0" layoutInCell="1" allowOverlap="1" wp14:anchorId="32414D91" wp14:editId="3CA8163D">
            <wp:simplePos x="0" y="0"/>
            <wp:positionH relativeFrom="margin">
              <wp:posOffset>883920</wp:posOffset>
            </wp:positionH>
            <wp:positionV relativeFrom="paragraph">
              <wp:posOffset>147955</wp:posOffset>
            </wp:positionV>
            <wp:extent cx="4210050" cy="2802890"/>
            <wp:effectExtent l="190500" t="171450" r="190500" b="187960"/>
            <wp:wrapNone/>
            <wp:docPr id="37" name="Imagen 37" descr="Imagen que contiene tabla, interior, comid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tabla, interior, comida, plato&#10;&#10;Descripción generada automáticamente"/>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0050" cy="28028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716DB9E7" w14:textId="26DA0652" w:rsidR="00CE3406" w:rsidRDefault="00CE3406" w:rsidP="00D67D61">
      <w:pPr>
        <w:jc w:val="both"/>
        <w:rPr>
          <w:rFonts w:ascii="Segoe UI Historic" w:hAnsi="Segoe UI Historic" w:cs="Segoe UI Historic"/>
          <w:sz w:val="24"/>
          <w:szCs w:val="24"/>
          <w:lang w:val="ca-ES"/>
        </w:rPr>
      </w:pPr>
    </w:p>
    <w:p w14:paraId="238908A5" w14:textId="57920540" w:rsidR="00CE3406" w:rsidRDefault="00CE3406" w:rsidP="00D67D61">
      <w:pPr>
        <w:jc w:val="both"/>
        <w:rPr>
          <w:rFonts w:ascii="Segoe UI Historic" w:hAnsi="Segoe UI Historic" w:cs="Segoe UI Historic"/>
          <w:sz w:val="24"/>
          <w:szCs w:val="24"/>
          <w:lang w:val="ca-ES"/>
        </w:rPr>
      </w:pPr>
    </w:p>
    <w:p w14:paraId="1223B8CB" w14:textId="7065FB72" w:rsidR="00CE3406" w:rsidRDefault="00CE3406" w:rsidP="00D67D61">
      <w:pPr>
        <w:jc w:val="both"/>
        <w:rPr>
          <w:rFonts w:ascii="Segoe UI Historic" w:hAnsi="Segoe UI Historic" w:cs="Segoe UI Historic"/>
          <w:sz w:val="24"/>
          <w:szCs w:val="24"/>
          <w:lang w:val="ca-ES"/>
        </w:rPr>
      </w:pPr>
    </w:p>
    <w:p w14:paraId="081AEE65" w14:textId="1C8D1F72" w:rsidR="00CE3406" w:rsidRDefault="00CE3406" w:rsidP="00D67D61">
      <w:pPr>
        <w:jc w:val="both"/>
        <w:rPr>
          <w:rFonts w:ascii="Segoe UI Historic" w:hAnsi="Segoe UI Historic" w:cs="Segoe UI Historic"/>
          <w:sz w:val="24"/>
          <w:szCs w:val="24"/>
          <w:lang w:val="ca-ES"/>
        </w:rPr>
      </w:pPr>
    </w:p>
    <w:p w14:paraId="0E64607A" w14:textId="7743152A" w:rsidR="00CE3406" w:rsidRDefault="00CE3406" w:rsidP="00D67D61">
      <w:pPr>
        <w:jc w:val="both"/>
        <w:rPr>
          <w:rFonts w:ascii="Segoe UI Historic" w:hAnsi="Segoe UI Historic" w:cs="Segoe UI Historic"/>
          <w:sz w:val="24"/>
          <w:szCs w:val="24"/>
          <w:lang w:val="ca-ES"/>
        </w:rPr>
      </w:pPr>
    </w:p>
    <w:p w14:paraId="6207FEA4" w14:textId="57AEF68A" w:rsidR="00CE3406" w:rsidRDefault="00CE3406" w:rsidP="00D67D61">
      <w:pPr>
        <w:jc w:val="both"/>
        <w:rPr>
          <w:rFonts w:ascii="Segoe UI Historic" w:hAnsi="Segoe UI Historic" w:cs="Segoe UI Historic"/>
          <w:sz w:val="24"/>
          <w:szCs w:val="24"/>
          <w:lang w:val="ca-ES"/>
        </w:rPr>
      </w:pPr>
    </w:p>
    <w:p w14:paraId="097C1C40" w14:textId="44F604BF" w:rsidR="00CE3406" w:rsidRDefault="00CE3406" w:rsidP="00D67D61">
      <w:pPr>
        <w:jc w:val="both"/>
        <w:rPr>
          <w:rFonts w:ascii="Segoe UI Historic" w:hAnsi="Segoe UI Historic" w:cs="Segoe UI Historic"/>
          <w:sz w:val="24"/>
          <w:szCs w:val="24"/>
          <w:lang w:val="ca-ES"/>
        </w:rPr>
      </w:pPr>
    </w:p>
    <w:p w14:paraId="1FE7FFD9" w14:textId="67BBCFD9" w:rsidR="00CE3406" w:rsidRDefault="00CE3406" w:rsidP="00D67D61">
      <w:pPr>
        <w:jc w:val="both"/>
        <w:rPr>
          <w:rFonts w:ascii="Segoe UI Historic" w:hAnsi="Segoe UI Historic" w:cs="Segoe UI Historic"/>
          <w:sz w:val="24"/>
          <w:szCs w:val="24"/>
          <w:lang w:val="ca-ES"/>
        </w:rPr>
      </w:pPr>
    </w:p>
    <w:p w14:paraId="563FDDE5" w14:textId="6EB2BBD6" w:rsidR="00CE3406" w:rsidRDefault="00C218D2"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drawing>
          <wp:anchor distT="0" distB="0" distL="114300" distR="114300" simplePos="0" relativeHeight="251674112" behindDoc="0" locked="0" layoutInCell="1" allowOverlap="1" wp14:anchorId="2B74916F" wp14:editId="59DCE66B">
            <wp:simplePos x="0" y="0"/>
            <wp:positionH relativeFrom="margin">
              <wp:align>right</wp:align>
            </wp:positionH>
            <wp:positionV relativeFrom="paragraph">
              <wp:posOffset>40005</wp:posOffset>
            </wp:positionV>
            <wp:extent cx="4197350" cy="3139440"/>
            <wp:effectExtent l="190500" t="190500" r="184150" b="19431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197350" cy="3139440"/>
                    </a:xfrm>
                    <a:prstGeom prst="rect">
                      <a:avLst/>
                    </a:prstGeom>
                    <a:solidFill>
                      <a:srgbClr val="FFFFFF">
                        <a:shade val="85000"/>
                      </a:srgbClr>
                    </a:solidFill>
                    <a:ln w="190500" cap="rnd">
                      <a:solidFill>
                        <a:srgbClr val="FFFFFF"/>
                      </a:solidFill>
                    </a:ln>
                    <a:effectLst/>
                  </pic:spPr>
                </pic:pic>
              </a:graphicData>
            </a:graphic>
          </wp:anchor>
        </w:drawing>
      </w:r>
    </w:p>
    <w:p w14:paraId="4E4E7AF9" w14:textId="2B1D3376" w:rsidR="00CE3406" w:rsidRDefault="00CE3406" w:rsidP="00D67D61">
      <w:pPr>
        <w:jc w:val="both"/>
        <w:rPr>
          <w:rFonts w:ascii="Segoe UI Historic" w:hAnsi="Segoe UI Historic" w:cs="Segoe UI Historic"/>
          <w:sz w:val="24"/>
          <w:szCs w:val="24"/>
          <w:lang w:val="ca-ES"/>
        </w:rPr>
      </w:pPr>
    </w:p>
    <w:p w14:paraId="246E6153" w14:textId="3CB7B54A" w:rsidR="00CE3406" w:rsidRDefault="00CE3406" w:rsidP="00D67D61">
      <w:pPr>
        <w:jc w:val="both"/>
        <w:rPr>
          <w:rFonts w:ascii="Segoe UI Historic" w:hAnsi="Segoe UI Historic" w:cs="Segoe UI Historic"/>
          <w:sz w:val="24"/>
          <w:szCs w:val="24"/>
          <w:lang w:val="ca-ES"/>
        </w:rPr>
      </w:pPr>
    </w:p>
    <w:p w14:paraId="3199C438" w14:textId="536585BF" w:rsidR="00CE3406" w:rsidRDefault="00CE3406" w:rsidP="00D67D61">
      <w:pPr>
        <w:jc w:val="both"/>
        <w:rPr>
          <w:rFonts w:ascii="Segoe UI Historic" w:hAnsi="Segoe UI Historic" w:cs="Segoe UI Historic"/>
          <w:sz w:val="24"/>
          <w:szCs w:val="24"/>
          <w:lang w:val="ca-ES"/>
        </w:rPr>
      </w:pPr>
    </w:p>
    <w:p w14:paraId="04E3BF19" w14:textId="0F29EAAD" w:rsidR="00CE3406" w:rsidRDefault="00CE3406" w:rsidP="00D67D61">
      <w:pPr>
        <w:jc w:val="both"/>
        <w:rPr>
          <w:rFonts w:ascii="Segoe UI Historic" w:hAnsi="Segoe UI Historic" w:cs="Segoe UI Historic"/>
          <w:sz w:val="24"/>
          <w:szCs w:val="24"/>
          <w:lang w:val="ca-ES"/>
        </w:rPr>
      </w:pPr>
    </w:p>
    <w:p w14:paraId="172E4ED4" w14:textId="3EEAC52A" w:rsidR="00CE3406" w:rsidRDefault="00CE3406" w:rsidP="00D67D61">
      <w:pPr>
        <w:jc w:val="both"/>
        <w:rPr>
          <w:rFonts w:ascii="Segoe UI Historic" w:hAnsi="Segoe UI Historic" w:cs="Segoe UI Historic"/>
          <w:sz w:val="24"/>
          <w:szCs w:val="24"/>
          <w:lang w:val="ca-ES"/>
        </w:rPr>
      </w:pPr>
    </w:p>
    <w:p w14:paraId="163EA8EA" w14:textId="695B1D39" w:rsidR="00CE3406" w:rsidRDefault="00CE3406" w:rsidP="00D67D61">
      <w:pPr>
        <w:jc w:val="both"/>
        <w:rPr>
          <w:rFonts w:ascii="Segoe UI Historic" w:hAnsi="Segoe UI Historic" w:cs="Segoe UI Historic"/>
          <w:sz w:val="24"/>
          <w:szCs w:val="24"/>
          <w:lang w:val="ca-ES"/>
        </w:rPr>
      </w:pPr>
    </w:p>
    <w:p w14:paraId="291963FE" w14:textId="7FDB1729" w:rsidR="00CE3406" w:rsidRPr="000B2A5C" w:rsidRDefault="00CE3406" w:rsidP="00D67D61">
      <w:pPr>
        <w:jc w:val="both"/>
        <w:rPr>
          <w:rFonts w:ascii="Segoe UI Historic" w:hAnsi="Segoe UI Historic" w:cs="Segoe UI Historic"/>
          <w:sz w:val="24"/>
          <w:szCs w:val="24"/>
          <w:lang w:val="ca-ES"/>
        </w:rPr>
      </w:pPr>
    </w:p>
    <w:p w14:paraId="05A95DFD" w14:textId="180699C1" w:rsidR="00D67D61" w:rsidRPr="000B2A5C" w:rsidRDefault="00300ED2" w:rsidP="00D67D61">
      <w:pPr>
        <w:jc w:val="both"/>
        <w:rPr>
          <w:rFonts w:ascii="Segoe UI Historic" w:hAnsi="Segoe UI Historic" w:cs="Segoe UI Historic"/>
          <w:sz w:val="24"/>
          <w:szCs w:val="24"/>
          <w:lang w:val="ca-ES"/>
        </w:rPr>
      </w:pPr>
      <w:r w:rsidRPr="000B2A5C">
        <w:rPr>
          <w:rFonts w:ascii="Segoe UI Historic" w:hAnsi="Segoe UI Historic" w:cs="Segoe UI Historic"/>
          <w:noProof/>
          <w:sz w:val="24"/>
          <w:szCs w:val="24"/>
          <w:lang w:val="ca-ES"/>
        </w:rPr>
        <w:t xml:space="preserve">            </w:t>
      </w:r>
    </w:p>
    <w:p w14:paraId="4D875FB7" w14:textId="6AF0101D" w:rsidR="00D67D61" w:rsidRPr="000B2A5C" w:rsidRDefault="00C218D2" w:rsidP="00300ED2">
      <w:pPr>
        <w:jc w:val="center"/>
        <w:rPr>
          <w:rFonts w:ascii="Segoe UI Historic" w:hAnsi="Segoe UI Historic" w:cs="Segoe UI Historic"/>
          <w:sz w:val="24"/>
          <w:szCs w:val="24"/>
          <w:lang w:val="ca-ES"/>
        </w:rPr>
      </w:pPr>
      <w:r w:rsidRPr="000B2A5C">
        <w:rPr>
          <w:rFonts w:ascii="Segoe UI Historic" w:hAnsi="Segoe UI Historic" w:cs="Segoe UI Historic"/>
          <w:b/>
          <w:noProof/>
          <w:sz w:val="24"/>
          <w:szCs w:val="24"/>
          <w:lang w:val="ca-ES"/>
        </w:rPr>
        <w:drawing>
          <wp:anchor distT="0" distB="0" distL="114300" distR="114300" simplePos="0" relativeHeight="251686400" behindDoc="0" locked="0" layoutInCell="1" allowOverlap="1" wp14:anchorId="35D0D8DA" wp14:editId="719788CA">
            <wp:simplePos x="0" y="0"/>
            <wp:positionH relativeFrom="page">
              <wp:align>center</wp:align>
            </wp:positionH>
            <wp:positionV relativeFrom="paragraph">
              <wp:posOffset>281940</wp:posOffset>
            </wp:positionV>
            <wp:extent cx="4245610" cy="3175635"/>
            <wp:effectExtent l="400050" t="495300" r="383540" b="501015"/>
            <wp:wrapNone/>
            <wp:docPr id="38" name="Imagen 38" descr="Imagen que contiene alimentos, tabla,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limentos, tabla, horno&#10;&#10;Descripción generada automáticamente"/>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rot="536987">
                      <a:off x="0" y="0"/>
                      <a:ext cx="4245610" cy="3175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5D6FE125" w14:textId="1074C682" w:rsidR="00D67D61" w:rsidRDefault="00D67D61" w:rsidP="00D67D61">
      <w:pPr>
        <w:jc w:val="both"/>
        <w:rPr>
          <w:rFonts w:ascii="Segoe UI Historic" w:hAnsi="Segoe UI Historic" w:cs="Segoe UI Historic"/>
          <w:sz w:val="24"/>
          <w:szCs w:val="24"/>
          <w:lang w:val="ca-ES"/>
        </w:rPr>
      </w:pPr>
    </w:p>
    <w:p w14:paraId="2561B495" w14:textId="729EF350" w:rsidR="00F33515" w:rsidRDefault="00F33515" w:rsidP="00D67D61">
      <w:pPr>
        <w:jc w:val="both"/>
        <w:rPr>
          <w:rFonts w:ascii="Segoe UI Historic" w:hAnsi="Segoe UI Historic" w:cs="Segoe UI Historic"/>
          <w:sz w:val="24"/>
          <w:szCs w:val="24"/>
          <w:lang w:val="ca-ES"/>
        </w:rPr>
      </w:pPr>
    </w:p>
    <w:p w14:paraId="71C93F30" w14:textId="6C8F14D9" w:rsidR="00F33515" w:rsidRDefault="00F33515" w:rsidP="00D67D61">
      <w:pPr>
        <w:jc w:val="both"/>
        <w:rPr>
          <w:rFonts w:ascii="Segoe UI Historic" w:hAnsi="Segoe UI Historic" w:cs="Segoe UI Historic"/>
          <w:sz w:val="24"/>
          <w:szCs w:val="24"/>
          <w:lang w:val="ca-ES"/>
        </w:rPr>
      </w:pPr>
    </w:p>
    <w:p w14:paraId="4A12D305" w14:textId="76F71978" w:rsidR="00F33515" w:rsidRDefault="00F33515" w:rsidP="00D67D61">
      <w:pPr>
        <w:jc w:val="both"/>
        <w:rPr>
          <w:rFonts w:ascii="Segoe UI Historic" w:hAnsi="Segoe UI Historic" w:cs="Segoe UI Historic"/>
          <w:sz w:val="24"/>
          <w:szCs w:val="24"/>
          <w:lang w:val="ca-ES"/>
        </w:rPr>
      </w:pPr>
    </w:p>
    <w:p w14:paraId="729F99D2" w14:textId="173CA1A1" w:rsidR="00F33515" w:rsidRDefault="00F33515" w:rsidP="00D67D61">
      <w:pPr>
        <w:jc w:val="both"/>
        <w:rPr>
          <w:rFonts w:ascii="Segoe UI Historic" w:hAnsi="Segoe UI Historic" w:cs="Segoe UI Historic"/>
          <w:sz w:val="24"/>
          <w:szCs w:val="24"/>
          <w:lang w:val="ca-ES"/>
        </w:rPr>
      </w:pPr>
    </w:p>
    <w:p w14:paraId="1C895B2B" w14:textId="65B85389" w:rsidR="00F33515" w:rsidRDefault="00F33515" w:rsidP="00D67D61">
      <w:pPr>
        <w:jc w:val="both"/>
        <w:rPr>
          <w:rFonts w:ascii="Segoe UI Historic" w:hAnsi="Segoe UI Historic" w:cs="Segoe UI Historic"/>
          <w:sz w:val="24"/>
          <w:szCs w:val="24"/>
          <w:lang w:val="ca-ES"/>
        </w:rPr>
      </w:pPr>
    </w:p>
    <w:p w14:paraId="3B478D87" w14:textId="406DC457" w:rsidR="00F33515" w:rsidRDefault="00F33515" w:rsidP="00D67D61">
      <w:pPr>
        <w:jc w:val="both"/>
        <w:rPr>
          <w:rFonts w:ascii="Segoe UI Historic" w:hAnsi="Segoe UI Historic" w:cs="Segoe UI Historic"/>
          <w:sz w:val="24"/>
          <w:szCs w:val="24"/>
          <w:lang w:val="ca-ES"/>
        </w:rPr>
      </w:pPr>
    </w:p>
    <w:p w14:paraId="6173234D" w14:textId="0D6D53B6" w:rsidR="00F33515" w:rsidRPr="000B2A5C" w:rsidRDefault="00F33515" w:rsidP="00D67D61">
      <w:pPr>
        <w:jc w:val="both"/>
        <w:rPr>
          <w:rFonts w:ascii="Segoe UI Historic" w:hAnsi="Segoe UI Historic" w:cs="Segoe UI Historic"/>
          <w:sz w:val="24"/>
          <w:szCs w:val="24"/>
          <w:lang w:val="ca-ES"/>
        </w:rPr>
      </w:pPr>
    </w:p>
    <w:p w14:paraId="3DC0D6AF" w14:textId="077B5BB9" w:rsidR="00CE3406" w:rsidRDefault="00CE3406" w:rsidP="00D67D61">
      <w:pPr>
        <w:jc w:val="both"/>
        <w:rPr>
          <w:rFonts w:ascii="Segoe UI Historic" w:hAnsi="Segoe UI Historic" w:cs="Segoe UI Historic"/>
          <w:b/>
          <w:sz w:val="24"/>
          <w:szCs w:val="24"/>
          <w:lang w:val="ca-ES"/>
        </w:rPr>
      </w:pPr>
    </w:p>
    <w:p w14:paraId="5FF352FD" w14:textId="77777777" w:rsidR="00CE3406" w:rsidRDefault="00CE3406" w:rsidP="00D67D61">
      <w:pPr>
        <w:jc w:val="both"/>
        <w:rPr>
          <w:rFonts w:ascii="Segoe UI Historic" w:hAnsi="Segoe UI Historic" w:cs="Segoe UI Historic"/>
          <w:b/>
          <w:sz w:val="24"/>
          <w:szCs w:val="24"/>
          <w:lang w:val="ca-ES"/>
        </w:rPr>
      </w:pPr>
    </w:p>
    <w:p w14:paraId="6CB5B796" w14:textId="364A4163" w:rsidR="00CE3406" w:rsidRDefault="00CE3406" w:rsidP="00D67D61">
      <w:pPr>
        <w:jc w:val="both"/>
        <w:rPr>
          <w:rFonts w:ascii="Segoe UI Historic" w:hAnsi="Segoe UI Historic" w:cs="Segoe UI Historic"/>
          <w:b/>
          <w:sz w:val="24"/>
          <w:szCs w:val="24"/>
          <w:lang w:val="ca-ES"/>
        </w:rPr>
      </w:pPr>
    </w:p>
    <w:p w14:paraId="21A32FFC" w14:textId="0F714DD7" w:rsidR="00D67D61" w:rsidRPr="000B2A5C" w:rsidRDefault="00CB0029" w:rsidP="00D67D61">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t xml:space="preserve">INTENCIONS </w:t>
      </w:r>
      <w:r w:rsidR="00F07036" w:rsidRPr="000B2A5C">
        <w:rPr>
          <w:rFonts w:ascii="Segoe UI Historic" w:hAnsi="Segoe UI Historic" w:cs="Segoe UI Historic"/>
          <w:b/>
          <w:color w:val="15877F" w:themeColor="accent3" w:themeShade="80"/>
          <w:sz w:val="24"/>
          <w:szCs w:val="24"/>
          <w:lang w:val="ca-ES"/>
        </w:rPr>
        <w:t>EDUCATIVES DE LA LLAR DE CRIANÇA</w:t>
      </w:r>
    </w:p>
    <w:p w14:paraId="36718845" w14:textId="4BE28ED8" w:rsidR="00F07036" w:rsidRPr="000B2A5C" w:rsidRDefault="00110FB9" w:rsidP="00D84EBE">
      <w:pPr>
        <w:jc w:val="both"/>
        <w:rPr>
          <w:rFonts w:ascii="Segoe UI Historic" w:hAnsi="Segoe UI Historic" w:cs="Segoe UI Historic"/>
          <w:b/>
          <w:sz w:val="24"/>
          <w:szCs w:val="24"/>
          <w:lang w:val="ca-ES"/>
        </w:rPr>
      </w:pPr>
      <w:r w:rsidRPr="000B2A5C">
        <w:rPr>
          <w:rFonts w:ascii="Segoe UI Historic" w:hAnsi="Segoe UI Historic" w:cs="Segoe UI Historic"/>
          <w:b/>
          <w:color w:val="15877F" w:themeColor="accent3" w:themeShade="80"/>
          <w:sz w:val="24"/>
          <w:szCs w:val="24"/>
          <w:lang w:val="ca-ES"/>
        </w:rPr>
        <w:t xml:space="preserve">Trets d’identitat: </w:t>
      </w:r>
      <w:r w:rsidR="0067262E" w:rsidRPr="000B2A5C">
        <w:rPr>
          <w:rFonts w:ascii="Segoe UI Historic" w:hAnsi="Segoe UI Historic" w:cs="Segoe UI Historic"/>
          <w:b/>
          <w:color w:val="15877F" w:themeColor="accent3" w:themeShade="80"/>
          <w:sz w:val="24"/>
          <w:szCs w:val="24"/>
          <w:lang w:val="ca-ES"/>
        </w:rPr>
        <w:t>valors i objectius educatius</w:t>
      </w:r>
    </w:p>
    <w:p w14:paraId="08B661A7" w14:textId="34E2170B" w:rsidR="00E275BC" w:rsidRPr="000B2A5C" w:rsidRDefault="0067262E" w:rsidP="001B35BF">
      <w:pPr>
        <w:jc w:val="both"/>
        <w:rPr>
          <w:rFonts w:ascii="Segoe UI Historic" w:hAnsi="Segoe UI Historic" w:cs="Segoe UI Historic"/>
          <w:bCs/>
          <w:color w:val="373A3C"/>
          <w:sz w:val="24"/>
          <w:szCs w:val="24"/>
        </w:rPr>
      </w:pPr>
      <w:proofErr w:type="spellStart"/>
      <w:r w:rsidRPr="000B2A5C">
        <w:rPr>
          <w:rFonts w:ascii="Segoe UI Historic" w:hAnsi="Segoe UI Historic" w:cs="Segoe UI Historic"/>
          <w:bCs/>
          <w:sz w:val="24"/>
          <w:szCs w:val="24"/>
          <w:lang w:val="ca-ES"/>
        </w:rPr>
        <w:t>Tata</w:t>
      </w:r>
      <w:proofErr w:type="spellEnd"/>
      <w:r w:rsidRPr="000B2A5C">
        <w:rPr>
          <w:rFonts w:ascii="Segoe UI Historic" w:hAnsi="Segoe UI Historic" w:cs="Segoe UI Historic"/>
          <w:bCs/>
          <w:sz w:val="24"/>
          <w:szCs w:val="24"/>
          <w:lang w:val="ca-ES"/>
        </w:rPr>
        <w:t xml:space="preserve"> vol aconseguir </w:t>
      </w:r>
      <w:r w:rsidR="009A19ED" w:rsidRPr="000B2A5C">
        <w:rPr>
          <w:rFonts w:ascii="Segoe UI Historic" w:hAnsi="Segoe UI Historic" w:cs="Segoe UI Historic"/>
          <w:bCs/>
          <w:sz w:val="24"/>
          <w:szCs w:val="24"/>
          <w:lang w:val="ca-ES"/>
        </w:rPr>
        <w:t xml:space="preserve">crear un espai </w:t>
      </w:r>
      <w:r w:rsidR="00C83247" w:rsidRPr="000B2A5C">
        <w:rPr>
          <w:rFonts w:ascii="Segoe UI Historic" w:hAnsi="Segoe UI Historic" w:cs="Segoe UI Historic"/>
          <w:bCs/>
          <w:sz w:val="24"/>
          <w:szCs w:val="24"/>
          <w:lang w:val="ca-ES"/>
        </w:rPr>
        <w:t>segur</w:t>
      </w:r>
      <w:r w:rsidR="00D84EBE" w:rsidRPr="000B2A5C">
        <w:rPr>
          <w:rFonts w:ascii="Segoe UI Historic" w:hAnsi="Segoe UI Historic" w:cs="Segoe UI Historic"/>
          <w:bCs/>
          <w:sz w:val="24"/>
          <w:szCs w:val="24"/>
          <w:lang w:val="ca-ES"/>
        </w:rPr>
        <w:t>,</w:t>
      </w:r>
      <w:r w:rsidR="00C83247" w:rsidRPr="000B2A5C">
        <w:rPr>
          <w:rFonts w:ascii="Segoe UI Historic" w:hAnsi="Segoe UI Historic" w:cs="Segoe UI Historic"/>
          <w:bCs/>
          <w:sz w:val="24"/>
          <w:szCs w:val="24"/>
          <w:lang w:val="ca-ES"/>
        </w:rPr>
        <w:t xml:space="preserve"> </w:t>
      </w:r>
      <w:r w:rsidR="009A19ED" w:rsidRPr="000B2A5C">
        <w:rPr>
          <w:rFonts w:ascii="Segoe UI Historic" w:hAnsi="Segoe UI Historic" w:cs="Segoe UI Historic"/>
          <w:bCs/>
          <w:sz w:val="24"/>
          <w:szCs w:val="24"/>
          <w:lang w:val="ca-ES"/>
        </w:rPr>
        <w:t xml:space="preserve">on </w:t>
      </w:r>
      <w:r w:rsidR="001B38E6" w:rsidRPr="000B2A5C">
        <w:rPr>
          <w:rFonts w:ascii="Segoe UI Historic" w:hAnsi="Segoe UI Historic" w:cs="Segoe UI Historic"/>
          <w:bCs/>
          <w:sz w:val="24"/>
          <w:szCs w:val="24"/>
          <w:lang w:val="ca-ES"/>
        </w:rPr>
        <w:t>cada nen</w:t>
      </w:r>
      <w:r w:rsidR="009A19ED" w:rsidRPr="000B2A5C">
        <w:rPr>
          <w:rFonts w:ascii="Segoe UI Historic" w:hAnsi="Segoe UI Historic" w:cs="Segoe UI Historic"/>
          <w:bCs/>
          <w:sz w:val="24"/>
          <w:szCs w:val="24"/>
          <w:lang w:val="ca-ES"/>
        </w:rPr>
        <w:t xml:space="preserve"> es senti </w:t>
      </w:r>
      <w:r w:rsidR="007A4E3C" w:rsidRPr="000B2A5C">
        <w:rPr>
          <w:rFonts w:ascii="Segoe UI Historic" w:hAnsi="Segoe UI Historic" w:cs="Segoe UI Historic"/>
          <w:bCs/>
          <w:sz w:val="24"/>
          <w:szCs w:val="24"/>
          <w:lang w:val="ca-ES"/>
        </w:rPr>
        <w:t>lliure</w:t>
      </w:r>
      <w:r w:rsidR="009B2BAB" w:rsidRPr="000B2A5C">
        <w:rPr>
          <w:rFonts w:ascii="Segoe UI Historic" w:hAnsi="Segoe UI Historic" w:cs="Segoe UI Historic"/>
          <w:bCs/>
          <w:sz w:val="24"/>
          <w:szCs w:val="24"/>
          <w:lang w:val="ca-ES"/>
        </w:rPr>
        <w:t xml:space="preserve"> per </w:t>
      </w:r>
      <w:r w:rsidR="00D81818">
        <w:rPr>
          <w:rFonts w:ascii="Segoe UI Historic" w:hAnsi="Segoe UI Historic" w:cs="Segoe UI Historic"/>
          <w:bCs/>
          <w:sz w:val="24"/>
          <w:szCs w:val="24"/>
          <w:lang w:val="ca-ES"/>
        </w:rPr>
        <w:t xml:space="preserve">observar, escoltar, tocar, i </w:t>
      </w:r>
      <w:r w:rsidR="00522E77" w:rsidRPr="000B2A5C">
        <w:rPr>
          <w:rFonts w:ascii="Segoe UI Historic" w:hAnsi="Segoe UI Historic" w:cs="Segoe UI Historic"/>
          <w:bCs/>
          <w:sz w:val="24"/>
          <w:szCs w:val="24"/>
          <w:lang w:val="ca-ES"/>
        </w:rPr>
        <w:t>olorar</w:t>
      </w:r>
      <w:r w:rsidR="001B38E6" w:rsidRPr="000B2A5C">
        <w:rPr>
          <w:rFonts w:ascii="Segoe UI Historic" w:hAnsi="Segoe UI Historic" w:cs="Segoe UI Historic"/>
          <w:bCs/>
          <w:sz w:val="24"/>
          <w:szCs w:val="24"/>
          <w:lang w:val="ca-ES"/>
        </w:rPr>
        <w:t xml:space="preserve"> el món a</w:t>
      </w:r>
      <w:r w:rsidR="004532F1" w:rsidRPr="000B2A5C">
        <w:rPr>
          <w:rFonts w:ascii="Segoe UI Historic" w:hAnsi="Segoe UI Historic" w:cs="Segoe UI Historic"/>
          <w:bCs/>
          <w:sz w:val="24"/>
          <w:szCs w:val="24"/>
          <w:lang w:val="ca-ES"/>
        </w:rPr>
        <w:t xml:space="preserve"> la seva manera i a</w:t>
      </w:r>
      <w:r w:rsidR="001B38E6" w:rsidRPr="000B2A5C">
        <w:rPr>
          <w:rFonts w:ascii="Segoe UI Historic" w:hAnsi="Segoe UI Historic" w:cs="Segoe UI Historic"/>
          <w:bCs/>
          <w:sz w:val="24"/>
          <w:szCs w:val="24"/>
          <w:lang w:val="ca-ES"/>
        </w:rPr>
        <w:t>l seu ritme segons el seu procés de maduresa i construcció interna</w:t>
      </w:r>
      <w:r w:rsidR="00DC75DC" w:rsidRPr="000B2A5C">
        <w:rPr>
          <w:rFonts w:ascii="Segoe UI Historic" w:hAnsi="Segoe UI Historic" w:cs="Segoe UI Historic"/>
          <w:bCs/>
          <w:sz w:val="24"/>
          <w:szCs w:val="24"/>
          <w:lang w:val="ca-ES"/>
        </w:rPr>
        <w:t>.</w:t>
      </w:r>
      <w:r w:rsidR="006369E3" w:rsidRPr="000B2A5C">
        <w:rPr>
          <w:rFonts w:ascii="Segoe UI Historic" w:hAnsi="Segoe UI Historic" w:cs="Segoe UI Historic"/>
          <w:bCs/>
          <w:sz w:val="24"/>
          <w:szCs w:val="24"/>
          <w:lang w:val="ca-ES"/>
        </w:rPr>
        <w:t xml:space="preserve"> </w:t>
      </w:r>
      <w:r w:rsidR="00652EB5" w:rsidRPr="000B2A5C">
        <w:rPr>
          <w:rFonts w:ascii="Segoe UI Historic" w:hAnsi="Segoe UI Historic" w:cs="Segoe UI Historic"/>
          <w:bCs/>
          <w:sz w:val="24"/>
          <w:szCs w:val="24"/>
          <w:lang w:val="ca-ES"/>
        </w:rPr>
        <w:t xml:space="preserve">La meva responsabilitat </w:t>
      </w:r>
      <w:r w:rsidR="00DC75DC" w:rsidRPr="000B2A5C">
        <w:rPr>
          <w:rFonts w:ascii="Segoe UI Historic" w:hAnsi="Segoe UI Historic" w:cs="Segoe UI Historic"/>
          <w:bCs/>
          <w:sz w:val="24"/>
          <w:szCs w:val="24"/>
          <w:lang w:val="ca-ES"/>
        </w:rPr>
        <w:t xml:space="preserve">com a </w:t>
      </w:r>
      <w:r w:rsidR="00F33515">
        <w:rPr>
          <w:rFonts w:ascii="Segoe UI Historic" w:hAnsi="Segoe UI Historic" w:cs="Segoe UI Historic"/>
          <w:bCs/>
          <w:sz w:val="24"/>
          <w:szCs w:val="24"/>
          <w:lang w:val="ca-ES"/>
        </w:rPr>
        <w:t>M</w:t>
      </w:r>
      <w:r w:rsidR="00DC75DC" w:rsidRPr="000B2A5C">
        <w:rPr>
          <w:rFonts w:ascii="Segoe UI Historic" w:hAnsi="Segoe UI Historic" w:cs="Segoe UI Historic"/>
          <w:bCs/>
          <w:sz w:val="24"/>
          <w:szCs w:val="24"/>
          <w:lang w:val="ca-ES"/>
        </w:rPr>
        <w:t xml:space="preserve">are de </w:t>
      </w:r>
      <w:r w:rsidR="00F33515">
        <w:rPr>
          <w:rFonts w:ascii="Segoe UI Historic" w:hAnsi="Segoe UI Historic" w:cs="Segoe UI Historic"/>
          <w:bCs/>
          <w:sz w:val="24"/>
          <w:szCs w:val="24"/>
          <w:lang w:val="ca-ES"/>
        </w:rPr>
        <w:t>D</w:t>
      </w:r>
      <w:r w:rsidR="00DC75DC" w:rsidRPr="000B2A5C">
        <w:rPr>
          <w:rFonts w:ascii="Segoe UI Historic" w:hAnsi="Segoe UI Historic" w:cs="Segoe UI Historic"/>
          <w:bCs/>
          <w:sz w:val="24"/>
          <w:szCs w:val="24"/>
          <w:lang w:val="ca-ES"/>
        </w:rPr>
        <w:t xml:space="preserve">ia, </w:t>
      </w:r>
      <w:r w:rsidR="00652EB5" w:rsidRPr="000B2A5C">
        <w:rPr>
          <w:rFonts w:ascii="Segoe UI Historic" w:hAnsi="Segoe UI Historic" w:cs="Segoe UI Historic"/>
          <w:bCs/>
          <w:sz w:val="24"/>
          <w:szCs w:val="24"/>
          <w:lang w:val="ca-ES"/>
        </w:rPr>
        <w:t>és la de posar al seu abas</w:t>
      </w:r>
      <w:r w:rsidR="0081221F" w:rsidRPr="000B2A5C">
        <w:rPr>
          <w:rFonts w:ascii="Segoe UI Historic" w:hAnsi="Segoe UI Historic" w:cs="Segoe UI Historic"/>
          <w:bCs/>
          <w:sz w:val="24"/>
          <w:szCs w:val="24"/>
          <w:lang w:val="ca-ES"/>
        </w:rPr>
        <w:t>t</w:t>
      </w:r>
      <w:r w:rsidR="00E275BC" w:rsidRPr="000B2A5C">
        <w:rPr>
          <w:rFonts w:ascii="Segoe UI Historic" w:hAnsi="Segoe UI Historic" w:cs="Segoe UI Historic"/>
          <w:bCs/>
          <w:color w:val="373A3C"/>
          <w:sz w:val="24"/>
          <w:szCs w:val="24"/>
          <w:lang w:val="ca-ES"/>
        </w:rPr>
        <w:t xml:space="preserve"> uns materials amables què </w:t>
      </w:r>
      <w:r w:rsidR="00D81818">
        <w:rPr>
          <w:rFonts w:ascii="Segoe UI Historic" w:hAnsi="Segoe UI Historic" w:cs="Segoe UI Historic"/>
          <w:bCs/>
          <w:color w:val="373A3C"/>
          <w:sz w:val="24"/>
          <w:szCs w:val="24"/>
          <w:lang w:val="ca-ES"/>
        </w:rPr>
        <w:t xml:space="preserve">el </w:t>
      </w:r>
      <w:r w:rsidR="00E275BC" w:rsidRPr="000B2A5C">
        <w:rPr>
          <w:rFonts w:ascii="Segoe UI Historic" w:hAnsi="Segoe UI Historic" w:cs="Segoe UI Historic"/>
          <w:bCs/>
          <w:color w:val="373A3C"/>
          <w:sz w:val="24"/>
          <w:szCs w:val="24"/>
          <w:lang w:val="ca-ES"/>
        </w:rPr>
        <w:t>convidin a experimentar la seva independència i autosuficiència en el seu procés d’aprenentatge, dins d’un entorn pensat i preparat per a aquesta finalitat.</w:t>
      </w:r>
      <w:r w:rsidR="00DD7E2A" w:rsidRPr="000B2A5C">
        <w:rPr>
          <w:rFonts w:ascii="Segoe UI Historic" w:hAnsi="Segoe UI Historic" w:cs="Segoe UI Historic"/>
          <w:bCs/>
          <w:color w:val="373A3C"/>
          <w:sz w:val="24"/>
          <w:szCs w:val="24"/>
          <w:lang w:val="ca-ES"/>
        </w:rPr>
        <w:t xml:space="preserve"> </w:t>
      </w:r>
      <w:r w:rsidR="006A1CB4" w:rsidRPr="000B2A5C">
        <w:rPr>
          <w:rFonts w:ascii="Segoe UI Historic" w:hAnsi="Segoe UI Historic" w:cs="Segoe UI Historic"/>
          <w:bCs/>
          <w:color w:val="373A3C"/>
          <w:sz w:val="24"/>
          <w:szCs w:val="24"/>
          <w:lang w:val="ca-ES"/>
        </w:rPr>
        <w:t xml:space="preserve">Hem de procurar </w:t>
      </w:r>
      <w:r w:rsidR="00DD7E2A" w:rsidRPr="000B2A5C">
        <w:rPr>
          <w:rFonts w:ascii="Segoe UI Historic" w:hAnsi="Segoe UI Historic" w:cs="Segoe UI Historic"/>
          <w:bCs/>
          <w:color w:val="373A3C"/>
          <w:sz w:val="24"/>
          <w:szCs w:val="24"/>
          <w:lang w:val="ca-ES"/>
        </w:rPr>
        <w:t xml:space="preserve">conjuntament </w:t>
      </w:r>
      <w:r w:rsidR="006A2B90" w:rsidRPr="000B2A5C">
        <w:rPr>
          <w:rFonts w:ascii="Segoe UI Historic" w:hAnsi="Segoe UI Historic" w:cs="Segoe UI Historic"/>
          <w:bCs/>
          <w:color w:val="373A3C"/>
          <w:sz w:val="24"/>
          <w:szCs w:val="24"/>
          <w:lang w:val="ca-ES"/>
        </w:rPr>
        <w:t>i</w:t>
      </w:r>
      <w:r w:rsidR="00784A71" w:rsidRPr="000B2A5C">
        <w:rPr>
          <w:rFonts w:ascii="Segoe UI Historic" w:hAnsi="Segoe UI Historic" w:cs="Segoe UI Historic"/>
          <w:bCs/>
          <w:color w:val="373A3C"/>
          <w:sz w:val="24"/>
          <w:szCs w:val="24"/>
          <w:lang w:val="ca-ES"/>
        </w:rPr>
        <w:t xml:space="preserve"> </w:t>
      </w:r>
      <w:r w:rsidR="001B35BF" w:rsidRPr="000B2A5C">
        <w:rPr>
          <w:rFonts w:ascii="Segoe UI Historic" w:hAnsi="Segoe UI Historic" w:cs="Segoe UI Historic"/>
          <w:bCs/>
          <w:color w:val="373A3C"/>
          <w:sz w:val="24"/>
          <w:szCs w:val="24"/>
          <w:lang w:val="ca-ES"/>
        </w:rPr>
        <w:t xml:space="preserve">amb </w:t>
      </w:r>
      <w:r w:rsidR="00784A71" w:rsidRPr="000B2A5C">
        <w:rPr>
          <w:rFonts w:ascii="Segoe UI Historic" w:hAnsi="Segoe UI Historic" w:cs="Segoe UI Historic"/>
          <w:bCs/>
          <w:color w:val="373A3C"/>
          <w:sz w:val="24"/>
          <w:szCs w:val="24"/>
          <w:lang w:val="ca-ES"/>
        </w:rPr>
        <w:t xml:space="preserve">consonància </w:t>
      </w:r>
      <w:r w:rsidR="00DD7E2A" w:rsidRPr="000B2A5C">
        <w:rPr>
          <w:rFonts w:ascii="Segoe UI Historic" w:hAnsi="Segoe UI Historic" w:cs="Segoe UI Historic"/>
          <w:bCs/>
          <w:color w:val="373A3C"/>
          <w:sz w:val="24"/>
          <w:szCs w:val="24"/>
          <w:lang w:val="ca-ES"/>
        </w:rPr>
        <w:t>amb l</w:t>
      </w:r>
      <w:r w:rsidR="00784A71" w:rsidRPr="000B2A5C">
        <w:rPr>
          <w:rFonts w:ascii="Segoe UI Historic" w:hAnsi="Segoe UI Historic" w:cs="Segoe UI Historic"/>
          <w:bCs/>
          <w:color w:val="373A3C"/>
          <w:sz w:val="24"/>
          <w:szCs w:val="24"/>
          <w:lang w:val="ca-ES"/>
        </w:rPr>
        <w:t>es famílies,</w:t>
      </w:r>
      <w:r w:rsidR="00E25BE1" w:rsidRPr="000B2A5C">
        <w:rPr>
          <w:rFonts w:ascii="Segoe UI Historic" w:hAnsi="Segoe UI Historic" w:cs="Segoe UI Historic"/>
          <w:bCs/>
          <w:color w:val="373A3C"/>
          <w:sz w:val="24"/>
          <w:szCs w:val="24"/>
          <w:lang w:val="ca-ES"/>
        </w:rPr>
        <w:t xml:space="preserve"> saber identificar </w:t>
      </w:r>
      <w:r w:rsidR="00571D68" w:rsidRPr="000B2A5C">
        <w:rPr>
          <w:rFonts w:ascii="Segoe UI Historic" w:hAnsi="Segoe UI Historic" w:cs="Segoe UI Historic"/>
          <w:bCs/>
          <w:color w:val="373A3C"/>
          <w:sz w:val="24"/>
          <w:szCs w:val="24"/>
          <w:lang w:val="ca-ES"/>
        </w:rPr>
        <w:t xml:space="preserve">el </w:t>
      </w:r>
      <w:r w:rsidR="00D81818">
        <w:rPr>
          <w:rFonts w:ascii="Segoe UI Historic" w:hAnsi="Segoe UI Historic" w:cs="Segoe UI Historic"/>
          <w:bCs/>
          <w:color w:val="373A3C"/>
          <w:sz w:val="24"/>
          <w:szCs w:val="24"/>
          <w:lang w:val="ca-ES"/>
        </w:rPr>
        <w:t xml:space="preserve">seu </w:t>
      </w:r>
      <w:r w:rsidR="00571D68" w:rsidRPr="000B2A5C">
        <w:rPr>
          <w:rFonts w:ascii="Segoe UI Historic" w:hAnsi="Segoe UI Historic" w:cs="Segoe UI Historic"/>
          <w:bCs/>
          <w:color w:val="373A3C"/>
          <w:sz w:val="24"/>
          <w:szCs w:val="24"/>
          <w:lang w:val="ca-ES"/>
        </w:rPr>
        <w:t>moment evolutiu</w:t>
      </w:r>
      <w:r w:rsidR="00B04E33" w:rsidRPr="000B2A5C">
        <w:rPr>
          <w:rFonts w:ascii="Segoe UI Historic" w:hAnsi="Segoe UI Historic" w:cs="Segoe UI Historic"/>
          <w:bCs/>
          <w:color w:val="373A3C"/>
          <w:sz w:val="24"/>
          <w:szCs w:val="24"/>
          <w:lang w:val="ca-ES"/>
        </w:rPr>
        <w:t xml:space="preserve"> </w:t>
      </w:r>
      <w:r w:rsidR="003A3E5A" w:rsidRPr="000B2A5C">
        <w:rPr>
          <w:rFonts w:ascii="Segoe UI Historic" w:hAnsi="Segoe UI Historic" w:cs="Segoe UI Historic"/>
          <w:bCs/>
          <w:color w:val="373A3C"/>
          <w:sz w:val="24"/>
          <w:szCs w:val="24"/>
          <w:lang w:val="ca-ES"/>
        </w:rPr>
        <w:t xml:space="preserve"> </w:t>
      </w:r>
      <w:r w:rsidR="0078401F" w:rsidRPr="000B2A5C">
        <w:rPr>
          <w:rFonts w:ascii="Segoe UI Historic" w:hAnsi="Segoe UI Historic" w:cs="Segoe UI Historic"/>
          <w:bCs/>
          <w:color w:val="373A3C"/>
          <w:sz w:val="24"/>
          <w:szCs w:val="24"/>
          <w:lang w:val="ca-ES"/>
        </w:rPr>
        <w:t>a la vegada qu</w:t>
      </w:r>
      <w:r w:rsidR="0063018A">
        <w:rPr>
          <w:rFonts w:ascii="Segoe UI Historic" w:hAnsi="Segoe UI Historic" w:cs="Segoe UI Historic"/>
          <w:bCs/>
          <w:color w:val="373A3C"/>
          <w:sz w:val="24"/>
          <w:szCs w:val="24"/>
          <w:lang w:val="ca-ES"/>
        </w:rPr>
        <w:t>e</w:t>
      </w:r>
      <w:r w:rsidR="0078401F" w:rsidRPr="000B2A5C">
        <w:rPr>
          <w:rFonts w:ascii="Segoe UI Historic" w:hAnsi="Segoe UI Historic" w:cs="Segoe UI Historic"/>
          <w:bCs/>
          <w:color w:val="373A3C"/>
          <w:sz w:val="24"/>
          <w:szCs w:val="24"/>
          <w:lang w:val="ca-ES"/>
        </w:rPr>
        <w:t xml:space="preserve"> </w:t>
      </w:r>
      <w:r w:rsidR="00D81818">
        <w:rPr>
          <w:rFonts w:ascii="Segoe UI Historic" w:hAnsi="Segoe UI Historic" w:cs="Segoe UI Historic"/>
          <w:bCs/>
          <w:color w:val="373A3C"/>
          <w:sz w:val="24"/>
          <w:szCs w:val="24"/>
          <w:lang w:val="ca-ES"/>
        </w:rPr>
        <w:t xml:space="preserve">el </w:t>
      </w:r>
      <w:r w:rsidR="0078401F" w:rsidRPr="000B2A5C">
        <w:rPr>
          <w:rFonts w:ascii="Segoe UI Historic" w:hAnsi="Segoe UI Historic" w:cs="Segoe UI Historic"/>
          <w:bCs/>
          <w:color w:val="373A3C"/>
          <w:sz w:val="24"/>
          <w:szCs w:val="24"/>
          <w:lang w:val="ca-ES"/>
        </w:rPr>
        <w:t xml:space="preserve">deixem </w:t>
      </w:r>
      <w:r w:rsidR="00926A49" w:rsidRPr="000B2A5C">
        <w:rPr>
          <w:rFonts w:ascii="Segoe UI Historic" w:hAnsi="Segoe UI Historic" w:cs="Segoe UI Historic"/>
          <w:bCs/>
          <w:color w:val="373A3C"/>
          <w:sz w:val="24"/>
          <w:szCs w:val="24"/>
          <w:lang w:val="ca-ES"/>
        </w:rPr>
        <w:t>que sigui la seva</w:t>
      </w:r>
      <w:r w:rsidR="00B04E33" w:rsidRPr="000B2A5C">
        <w:rPr>
          <w:rFonts w:ascii="Segoe UI Historic" w:hAnsi="Segoe UI Historic" w:cs="Segoe UI Historic"/>
          <w:bCs/>
          <w:color w:val="373A3C"/>
          <w:sz w:val="24"/>
          <w:szCs w:val="24"/>
          <w:lang w:val="ca-ES"/>
        </w:rPr>
        <w:t xml:space="preserve"> </w:t>
      </w:r>
      <w:r w:rsidR="00671C04" w:rsidRPr="000B2A5C">
        <w:rPr>
          <w:rFonts w:ascii="Segoe UI Historic" w:hAnsi="Segoe UI Historic" w:cs="Segoe UI Historic"/>
          <w:bCs/>
          <w:color w:val="373A3C"/>
          <w:sz w:val="24"/>
          <w:szCs w:val="24"/>
          <w:lang w:val="ca-ES"/>
        </w:rPr>
        <w:t>pròpia</w:t>
      </w:r>
      <w:r w:rsidR="00926A49" w:rsidRPr="000B2A5C">
        <w:rPr>
          <w:rFonts w:ascii="Segoe UI Historic" w:hAnsi="Segoe UI Historic" w:cs="Segoe UI Historic"/>
          <w:bCs/>
          <w:color w:val="373A3C"/>
          <w:sz w:val="24"/>
          <w:szCs w:val="24"/>
          <w:lang w:val="ca-ES"/>
        </w:rPr>
        <w:t xml:space="preserve"> voluntat la qu</w:t>
      </w:r>
      <w:r w:rsidR="0063018A">
        <w:rPr>
          <w:rFonts w:ascii="Segoe UI Historic" w:hAnsi="Segoe UI Historic" w:cs="Segoe UI Historic"/>
          <w:bCs/>
          <w:color w:val="373A3C"/>
          <w:sz w:val="24"/>
          <w:szCs w:val="24"/>
          <w:lang w:val="ca-ES"/>
        </w:rPr>
        <w:t>e</w:t>
      </w:r>
      <w:r w:rsidR="00926A49" w:rsidRPr="000B2A5C">
        <w:rPr>
          <w:rFonts w:ascii="Segoe UI Historic" w:hAnsi="Segoe UI Historic" w:cs="Segoe UI Historic"/>
          <w:bCs/>
          <w:color w:val="373A3C"/>
          <w:sz w:val="24"/>
          <w:szCs w:val="24"/>
          <w:lang w:val="ca-ES"/>
        </w:rPr>
        <w:t xml:space="preserve"> impulsi a</w:t>
      </w:r>
      <w:r w:rsidR="008358FF" w:rsidRPr="000B2A5C">
        <w:rPr>
          <w:rFonts w:ascii="Segoe UI Historic" w:hAnsi="Segoe UI Historic" w:cs="Segoe UI Historic"/>
          <w:bCs/>
          <w:color w:val="373A3C"/>
          <w:sz w:val="24"/>
          <w:szCs w:val="24"/>
          <w:lang w:val="ca-ES"/>
        </w:rPr>
        <w:t xml:space="preserve">l seu </w:t>
      </w:r>
      <w:r w:rsidR="00B04E33" w:rsidRPr="000B2A5C">
        <w:rPr>
          <w:rFonts w:ascii="Segoe UI Historic" w:hAnsi="Segoe UI Historic" w:cs="Segoe UI Historic"/>
          <w:bCs/>
          <w:color w:val="373A3C"/>
          <w:sz w:val="24"/>
          <w:szCs w:val="24"/>
          <w:lang w:val="ca-ES"/>
        </w:rPr>
        <w:t>aprenentatge</w:t>
      </w:r>
      <w:r w:rsidR="00C42AE7" w:rsidRPr="000B2A5C">
        <w:rPr>
          <w:rFonts w:ascii="Segoe UI Historic" w:hAnsi="Segoe UI Historic" w:cs="Segoe UI Historic"/>
          <w:bCs/>
          <w:color w:val="373A3C"/>
          <w:sz w:val="24"/>
          <w:szCs w:val="24"/>
          <w:lang w:val="ca-ES"/>
        </w:rPr>
        <w:t xml:space="preserve">, </w:t>
      </w:r>
      <w:r w:rsidR="008358FF" w:rsidRPr="000B2A5C">
        <w:rPr>
          <w:rFonts w:ascii="Segoe UI Historic" w:hAnsi="Segoe UI Historic" w:cs="Segoe UI Historic"/>
          <w:bCs/>
          <w:color w:val="373A3C"/>
          <w:sz w:val="24"/>
          <w:szCs w:val="24"/>
          <w:lang w:val="ca-ES"/>
        </w:rPr>
        <w:t>guia</w:t>
      </w:r>
      <w:r w:rsidR="00C42AE7" w:rsidRPr="000B2A5C">
        <w:rPr>
          <w:rFonts w:ascii="Segoe UI Historic" w:hAnsi="Segoe UI Historic" w:cs="Segoe UI Historic"/>
          <w:bCs/>
          <w:color w:val="373A3C"/>
          <w:sz w:val="24"/>
          <w:szCs w:val="24"/>
          <w:lang w:val="ca-ES"/>
        </w:rPr>
        <w:t xml:space="preserve">t </w:t>
      </w:r>
      <w:r w:rsidR="008358FF" w:rsidRPr="000B2A5C">
        <w:rPr>
          <w:rFonts w:ascii="Segoe UI Historic" w:hAnsi="Segoe UI Historic" w:cs="Segoe UI Historic"/>
          <w:bCs/>
          <w:color w:val="373A3C"/>
          <w:sz w:val="24"/>
          <w:szCs w:val="24"/>
          <w:lang w:val="ca-ES"/>
        </w:rPr>
        <w:t>sempre qu</w:t>
      </w:r>
      <w:r w:rsidR="0063018A">
        <w:rPr>
          <w:rFonts w:ascii="Segoe UI Historic" w:hAnsi="Segoe UI Historic" w:cs="Segoe UI Historic"/>
          <w:bCs/>
          <w:color w:val="373A3C"/>
          <w:sz w:val="24"/>
          <w:szCs w:val="24"/>
          <w:lang w:val="ca-ES"/>
        </w:rPr>
        <w:t>e</w:t>
      </w:r>
      <w:r w:rsidR="008358FF" w:rsidRPr="000B2A5C">
        <w:rPr>
          <w:rFonts w:ascii="Segoe UI Historic" w:hAnsi="Segoe UI Historic" w:cs="Segoe UI Historic"/>
          <w:bCs/>
          <w:color w:val="373A3C"/>
          <w:sz w:val="24"/>
          <w:szCs w:val="24"/>
          <w:lang w:val="ca-ES"/>
        </w:rPr>
        <w:t xml:space="preserve"> ho necessiti</w:t>
      </w:r>
      <w:r w:rsidR="00CA06C0" w:rsidRPr="000B2A5C">
        <w:rPr>
          <w:rFonts w:ascii="Segoe UI Historic" w:hAnsi="Segoe UI Historic" w:cs="Segoe UI Historic"/>
          <w:bCs/>
          <w:color w:val="373A3C"/>
          <w:sz w:val="24"/>
          <w:szCs w:val="24"/>
          <w:lang w:val="ca-ES"/>
        </w:rPr>
        <w:t xml:space="preserve">, de la </w:t>
      </w:r>
      <w:r w:rsidR="00D81818">
        <w:rPr>
          <w:rFonts w:ascii="Segoe UI Historic" w:hAnsi="Segoe UI Historic" w:cs="Segoe UI Historic"/>
          <w:bCs/>
          <w:color w:val="373A3C"/>
          <w:sz w:val="24"/>
          <w:szCs w:val="24"/>
          <w:lang w:val="ca-ES"/>
        </w:rPr>
        <w:t>nostra mà.</w:t>
      </w:r>
    </w:p>
    <w:p w14:paraId="1E3AC44B" w14:textId="77777777" w:rsidR="00807535" w:rsidRPr="000B2A5C" w:rsidRDefault="00807535" w:rsidP="00490FF1">
      <w:pPr>
        <w:jc w:val="both"/>
        <w:rPr>
          <w:rFonts w:ascii="Segoe UI Historic" w:hAnsi="Segoe UI Historic" w:cs="Segoe UI Historic"/>
          <w:b/>
          <w:color w:val="15877F" w:themeColor="accent3" w:themeShade="80"/>
          <w:sz w:val="24"/>
          <w:szCs w:val="24"/>
          <w:lang w:val="ca-ES"/>
        </w:rPr>
      </w:pPr>
    </w:p>
    <w:p w14:paraId="2DA2A85A" w14:textId="26498F71" w:rsidR="00490FF1" w:rsidRPr="000B2A5C" w:rsidRDefault="00296E10" w:rsidP="00490FF1">
      <w:pPr>
        <w:jc w:val="both"/>
        <w:rPr>
          <w:rFonts w:ascii="Segoe UI Historic" w:hAnsi="Segoe UI Historic" w:cs="Segoe UI Historic"/>
          <w:b/>
          <w:color w:val="15877F" w:themeColor="accent3" w:themeShade="80"/>
          <w:sz w:val="24"/>
          <w:szCs w:val="24"/>
          <w:lang w:val="ca-ES"/>
        </w:rPr>
      </w:pPr>
      <w:r>
        <w:rPr>
          <w:rFonts w:ascii="Segoe UI Historic" w:hAnsi="Segoe UI Historic" w:cs="Segoe UI Historic"/>
          <w:b/>
          <w:color w:val="15877F" w:themeColor="accent3" w:themeShade="80"/>
          <w:sz w:val="24"/>
          <w:szCs w:val="24"/>
          <w:lang w:val="ca-ES"/>
        </w:rPr>
        <w:t>Principis metodològics i</w:t>
      </w:r>
      <w:r w:rsidR="00807535" w:rsidRPr="000B2A5C">
        <w:rPr>
          <w:rFonts w:ascii="Segoe UI Historic" w:hAnsi="Segoe UI Historic" w:cs="Segoe UI Historic"/>
          <w:b/>
          <w:color w:val="15877F" w:themeColor="accent3" w:themeShade="80"/>
          <w:sz w:val="24"/>
          <w:szCs w:val="24"/>
          <w:lang w:val="ca-ES"/>
        </w:rPr>
        <w:t xml:space="preserve"> pedagògics</w:t>
      </w:r>
    </w:p>
    <w:p w14:paraId="54215C5C" w14:textId="30FAA9F7" w:rsidR="00490FF1"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Aquest projecte </w:t>
      </w:r>
      <w:r w:rsidR="0063018A">
        <w:rPr>
          <w:rFonts w:ascii="Segoe UI Historic" w:hAnsi="Segoe UI Historic" w:cs="Segoe UI Historic"/>
          <w:sz w:val="24"/>
          <w:szCs w:val="24"/>
          <w:lang w:val="ca-ES"/>
        </w:rPr>
        <w:t>e</w:t>
      </w:r>
      <w:r w:rsidRPr="000B2A5C">
        <w:rPr>
          <w:rFonts w:ascii="Segoe UI Historic" w:hAnsi="Segoe UI Historic" w:cs="Segoe UI Historic"/>
          <w:sz w:val="24"/>
          <w:szCs w:val="24"/>
          <w:lang w:val="ca-ES"/>
        </w:rPr>
        <w:t>s basa principalment en tres corrents pedagògiques: la de María </w:t>
      </w:r>
      <w:proofErr w:type="spellStart"/>
      <w:r w:rsidRPr="000B2A5C">
        <w:rPr>
          <w:rFonts w:ascii="Segoe UI Historic" w:hAnsi="Segoe UI Historic" w:cs="Segoe UI Historic"/>
          <w:sz w:val="24"/>
          <w:szCs w:val="24"/>
          <w:lang w:val="ca-ES"/>
        </w:rPr>
        <w:t>Montessori</w:t>
      </w:r>
      <w:proofErr w:type="spellEnd"/>
      <w:r w:rsidRPr="000B2A5C">
        <w:rPr>
          <w:rFonts w:ascii="Segoe UI Historic" w:hAnsi="Segoe UI Historic" w:cs="Segoe UI Historic"/>
          <w:sz w:val="24"/>
          <w:szCs w:val="24"/>
          <w:lang w:val="ca-ES"/>
        </w:rPr>
        <w:t>, Rudolf </w:t>
      </w:r>
      <w:proofErr w:type="spellStart"/>
      <w:r w:rsidRPr="000B2A5C">
        <w:rPr>
          <w:rFonts w:ascii="Segoe UI Historic" w:hAnsi="Segoe UI Historic" w:cs="Segoe UI Historic"/>
          <w:sz w:val="24"/>
          <w:szCs w:val="24"/>
          <w:lang w:val="ca-ES"/>
        </w:rPr>
        <w:t>Steiner</w:t>
      </w:r>
      <w:proofErr w:type="spellEnd"/>
      <w:r w:rsidRPr="000B2A5C">
        <w:rPr>
          <w:rFonts w:ascii="Segoe UI Historic" w:hAnsi="Segoe UI Historic" w:cs="Segoe UI Historic"/>
          <w:sz w:val="24"/>
          <w:szCs w:val="24"/>
          <w:lang w:val="ca-ES"/>
        </w:rPr>
        <w:t> i la seva pedagogia </w:t>
      </w:r>
      <w:proofErr w:type="spellStart"/>
      <w:r w:rsidRPr="000B2A5C">
        <w:rPr>
          <w:rFonts w:ascii="Segoe UI Historic" w:hAnsi="Segoe UI Historic" w:cs="Segoe UI Historic"/>
          <w:sz w:val="24"/>
          <w:szCs w:val="24"/>
          <w:lang w:val="ca-ES"/>
        </w:rPr>
        <w:t>Waldorf</w:t>
      </w:r>
      <w:proofErr w:type="spellEnd"/>
      <w:r w:rsidR="00E52708">
        <w:rPr>
          <w:rFonts w:ascii="Segoe UI Historic" w:hAnsi="Segoe UI Historic" w:cs="Segoe UI Historic"/>
          <w:sz w:val="24"/>
          <w:szCs w:val="24"/>
          <w:lang w:val="ca-ES"/>
        </w:rPr>
        <w:t>,</w:t>
      </w:r>
      <w:r w:rsidRPr="000B2A5C">
        <w:rPr>
          <w:rFonts w:ascii="Segoe UI Historic" w:hAnsi="Segoe UI Historic" w:cs="Segoe UI Historic"/>
          <w:sz w:val="24"/>
          <w:szCs w:val="24"/>
          <w:lang w:val="ca-ES"/>
        </w:rPr>
        <w:t xml:space="preserve"> i la de </w:t>
      </w:r>
      <w:proofErr w:type="spellStart"/>
      <w:r w:rsidRPr="000B2A5C">
        <w:rPr>
          <w:rFonts w:ascii="Segoe UI Historic" w:hAnsi="Segoe UI Historic" w:cs="Segoe UI Historic"/>
          <w:sz w:val="24"/>
          <w:szCs w:val="24"/>
          <w:lang w:val="ca-ES"/>
        </w:rPr>
        <w:t>Emmi</w:t>
      </w:r>
      <w:proofErr w:type="spellEnd"/>
      <w:r w:rsidRPr="000B2A5C">
        <w:rPr>
          <w:rFonts w:ascii="Segoe UI Historic" w:hAnsi="Segoe UI Historic" w:cs="Segoe UI Historic"/>
          <w:sz w:val="24"/>
          <w:szCs w:val="24"/>
          <w:lang w:val="ca-ES"/>
        </w:rPr>
        <w:t xml:space="preserve"> </w:t>
      </w:r>
      <w:proofErr w:type="spellStart"/>
      <w:r w:rsidRPr="000B2A5C">
        <w:rPr>
          <w:rFonts w:ascii="Segoe UI Historic" w:hAnsi="Segoe UI Historic" w:cs="Segoe UI Historic"/>
          <w:sz w:val="24"/>
          <w:szCs w:val="24"/>
          <w:lang w:val="ca-ES"/>
        </w:rPr>
        <w:t>Pikler</w:t>
      </w:r>
      <w:proofErr w:type="spellEnd"/>
      <w:r w:rsidRPr="000B2A5C">
        <w:rPr>
          <w:rFonts w:ascii="Segoe UI Historic" w:hAnsi="Segoe UI Historic" w:cs="Segoe UI Historic"/>
          <w:sz w:val="24"/>
          <w:szCs w:val="24"/>
          <w:lang w:val="ca-ES"/>
        </w:rPr>
        <w:t>, ja que considero qu</w:t>
      </w:r>
      <w:r w:rsidR="00E52708">
        <w:rPr>
          <w:rFonts w:ascii="Segoe UI Historic" w:hAnsi="Segoe UI Historic" w:cs="Segoe UI Historic"/>
          <w:sz w:val="24"/>
          <w:szCs w:val="24"/>
          <w:lang w:val="ca-ES"/>
        </w:rPr>
        <w:t>e</w:t>
      </w:r>
      <w:r w:rsidRPr="000B2A5C">
        <w:rPr>
          <w:rFonts w:ascii="Segoe UI Historic" w:hAnsi="Segoe UI Historic" w:cs="Segoe UI Historic"/>
          <w:sz w:val="24"/>
          <w:szCs w:val="24"/>
          <w:lang w:val="ca-ES"/>
        </w:rPr>
        <w:t xml:space="preserve"> els seus principis pedagògics s</w:t>
      </w:r>
      <w:r w:rsidR="00E52708">
        <w:rPr>
          <w:rFonts w:ascii="Segoe UI Historic" w:hAnsi="Segoe UI Historic" w:cs="Segoe UI Historic"/>
          <w:sz w:val="24"/>
          <w:szCs w:val="24"/>
          <w:lang w:val="ca-ES"/>
        </w:rPr>
        <w:t>ó</w:t>
      </w:r>
      <w:r w:rsidRPr="000B2A5C">
        <w:rPr>
          <w:rFonts w:ascii="Segoe UI Historic" w:hAnsi="Segoe UI Historic" w:cs="Segoe UI Historic"/>
          <w:sz w:val="24"/>
          <w:szCs w:val="24"/>
          <w:lang w:val="ca-ES"/>
        </w:rPr>
        <w:t>n com una mena de sinergia la qual encaixa amb els fonaments qu</w:t>
      </w:r>
      <w:r w:rsidR="00E52708">
        <w:rPr>
          <w:rFonts w:ascii="Segoe UI Historic" w:hAnsi="Segoe UI Historic" w:cs="Segoe UI Historic"/>
          <w:sz w:val="24"/>
          <w:szCs w:val="24"/>
          <w:lang w:val="ca-ES"/>
        </w:rPr>
        <w:t>e</w:t>
      </w:r>
      <w:r w:rsidRPr="000B2A5C">
        <w:rPr>
          <w:rFonts w:ascii="Segoe UI Historic" w:hAnsi="Segoe UI Historic" w:cs="Segoe UI Historic"/>
          <w:sz w:val="24"/>
          <w:szCs w:val="24"/>
          <w:lang w:val="ca-ES"/>
        </w:rPr>
        <w:t xml:space="preserve"> considero més importants,</w:t>
      </w:r>
      <w:r w:rsidR="005C17F2">
        <w:rPr>
          <w:rFonts w:ascii="Segoe UI Historic" w:hAnsi="Segoe UI Historic" w:cs="Segoe UI Historic"/>
          <w:sz w:val="24"/>
          <w:szCs w:val="24"/>
          <w:lang w:val="ca-ES"/>
        </w:rPr>
        <w:t xml:space="preserve"> com</w:t>
      </w:r>
      <w:r w:rsidRPr="000B2A5C">
        <w:rPr>
          <w:rFonts w:ascii="Segoe UI Historic" w:hAnsi="Segoe UI Historic" w:cs="Segoe UI Historic"/>
          <w:sz w:val="24"/>
          <w:szCs w:val="24"/>
          <w:lang w:val="ca-ES"/>
        </w:rPr>
        <w:t xml:space="preserve"> la defensa del desenvolupament integral del nen mitjançant l’exploració, el desenvolupament de la creativitat, l’amor i la llibertat.</w:t>
      </w:r>
    </w:p>
    <w:p w14:paraId="60E889B2" w14:textId="77777777" w:rsidR="00613127" w:rsidRPr="000B2A5C" w:rsidRDefault="00613127" w:rsidP="00490FF1">
      <w:pPr>
        <w:jc w:val="both"/>
        <w:rPr>
          <w:rFonts w:ascii="Segoe UI Historic" w:hAnsi="Segoe UI Historic" w:cs="Segoe UI Historic"/>
          <w:sz w:val="24"/>
          <w:szCs w:val="24"/>
          <w:lang w:val="ca-ES"/>
        </w:rPr>
      </w:pPr>
    </w:p>
    <w:p w14:paraId="1EE12332" w14:textId="77777777" w:rsidR="00490FF1" w:rsidRPr="000B2A5C" w:rsidRDefault="00490FF1" w:rsidP="00490FF1">
      <w:pPr>
        <w:jc w:val="both"/>
        <w:rPr>
          <w:rFonts w:ascii="Segoe UI Historic" w:hAnsi="Segoe UI Historic" w:cs="Segoe UI Historic"/>
          <w:b/>
          <w:sz w:val="24"/>
          <w:szCs w:val="24"/>
          <w:lang w:val="ca-ES"/>
        </w:rPr>
      </w:pPr>
      <w:r w:rsidRPr="000B2A5C">
        <w:rPr>
          <w:rFonts w:ascii="Segoe UI Historic" w:hAnsi="Segoe UI Historic" w:cs="Segoe UI Historic"/>
          <w:b/>
          <w:sz w:val="24"/>
          <w:szCs w:val="24"/>
          <w:lang w:val="ca-ES"/>
        </w:rPr>
        <w:t>MARIA MONTESSORI</w:t>
      </w:r>
    </w:p>
    <w:p w14:paraId="3E0FEC9D"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Aquesta educadora i metgessa defensa el foment de la motivació del nen per aprendre coneixements del seu interès.</w:t>
      </w:r>
    </w:p>
    <w:p w14:paraId="03F50666"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Entre els seus principis estan:</w:t>
      </w:r>
    </w:p>
    <w:p w14:paraId="6A0335D8" w14:textId="1B572B7F" w:rsidR="00490FF1" w:rsidRPr="004228D8" w:rsidRDefault="00490FF1" w:rsidP="004228D8">
      <w:pPr>
        <w:pStyle w:val="Prrafodelista"/>
        <w:numPr>
          <w:ilvl w:val="0"/>
          <w:numId w:val="47"/>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La creació d'un ambient lliure d'obstacles per facilitar el moviment del nen/a, i el qual generi confiança</w:t>
      </w:r>
      <w:r w:rsidR="006B3BAA">
        <w:rPr>
          <w:rFonts w:ascii="Segoe UI Historic" w:hAnsi="Segoe UI Historic" w:cs="Segoe UI Historic"/>
          <w:sz w:val="24"/>
          <w:szCs w:val="24"/>
          <w:lang w:val="ca-ES"/>
        </w:rPr>
        <w:t>,</w:t>
      </w:r>
      <w:r w:rsidRPr="004228D8">
        <w:rPr>
          <w:rFonts w:ascii="Segoe UI Historic" w:hAnsi="Segoe UI Historic" w:cs="Segoe UI Historic"/>
          <w:sz w:val="24"/>
          <w:szCs w:val="24"/>
          <w:lang w:val="ca-ES"/>
        </w:rPr>
        <w:t xml:space="preserve"> on cada element té la seva raó de ser.</w:t>
      </w:r>
    </w:p>
    <w:p w14:paraId="1835818D" w14:textId="7A2C548A" w:rsidR="00490FF1" w:rsidRPr="004228D8" w:rsidRDefault="00490FF1" w:rsidP="004228D8">
      <w:pPr>
        <w:pStyle w:val="Prrafodelista"/>
        <w:numPr>
          <w:ilvl w:val="0"/>
          <w:numId w:val="47"/>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 xml:space="preserve">Utilització de materials pedagògics aptes pel desenvolupament evolutiu del nen, materials fets d'elements naturals, com la fusta, lliure de pintures tòxiques i d'artefactes </w:t>
      </w:r>
      <w:r w:rsidR="00CE1732">
        <w:rPr>
          <w:rFonts w:ascii="Segoe UI Historic" w:hAnsi="Segoe UI Historic" w:cs="Segoe UI Historic"/>
          <w:sz w:val="24"/>
          <w:szCs w:val="24"/>
          <w:lang w:val="ca-ES"/>
        </w:rPr>
        <w:t>complexes</w:t>
      </w:r>
      <w:r w:rsidR="00CE1732" w:rsidRPr="004228D8">
        <w:rPr>
          <w:rFonts w:ascii="Segoe UI Historic" w:hAnsi="Segoe UI Historic" w:cs="Segoe UI Historic"/>
          <w:sz w:val="24"/>
          <w:szCs w:val="24"/>
          <w:lang w:val="ca-ES"/>
        </w:rPr>
        <w:t xml:space="preserve"> </w:t>
      </w:r>
      <w:r w:rsidRPr="004228D8">
        <w:rPr>
          <w:rFonts w:ascii="Segoe UI Historic" w:hAnsi="Segoe UI Historic" w:cs="Segoe UI Historic"/>
          <w:sz w:val="24"/>
          <w:szCs w:val="24"/>
          <w:lang w:val="ca-ES"/>
        </w:rPr>
        <w:t>i, que els ajudi a desenvolupar habilitats cognitives bàsiques.</w:t>
      </w:r>
    </w:p>
    <w:p w14:paraId="57B7CF25" w14:textId="05CB1D1E" w:rsidR="00490FF1" w:rsidRPr="004228D8" w:rsidRDefault="00490FF1" w:rsidP="004228D8">
      <w:pPr>
        <w:pStyle w:val="Prrafodelista"/>
        <w:numPr>
          <w:ilvl w:val="0"/>
          <w:numId w:val="47"/>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L'adult serà una persona preparada i la seva intervenció serà discreta, prudent i respectuosa.</w:t>
      </w:r>
    </w:p>
    <w:p w14:paraId="14991C7E" w14:textId="39A8B8AA" w:rsidR="00E21493" w:rsidRPr="004228D8" w:rsidRDefault="00490FF1" w:rsidP="004228D8">
      <w:pPr>
        <w:pStyle w:val="Prrafodelista"/>
        <w:numPr>
          <w:ilvl w:val="0"/>
          <w:numId w:val="47"/>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La individualitat del nen, ja que cada nen és únic en quant a les seves capacitats, els seus interessos i els seus ritmes.</w:t>
      </w:r>
    </w:p>
    <w:p w14:paraId="40BB7879" w14:textId="77777777" w:rsidR="00E21493" w:rsidRPr="000B2A5C" w:rsidRDefault="00E21493" w:rsidP="00490FF1">
      <w:pPr>
        <w:jc w:val="both"/>
        <w:rPr>
          <w:rFonts w:ascii="Segoe UI Historic" w:hAnsi="Segoe UI Historic" w:cs="Segoe UI Historic"/>
          <w:b/>
          <w:sz w:val="24"/>
          <w:szCs w:val="24"/>
          <w:lang w:val="ca-ES"/>
        </w:rPr>
      </w:pPr>
    </w:p>
    <w:p w14:paraId="30E5C873" w14:textId="4410A646" w:rsidR="00490FF1" w:rsidRPr="000B2A5C" w:rsidRDefault="00490FF1" w:rsidP="00490FF1">
      <w:pPr>
        <w:jc w:val="both"/>
        <w:rPr>
          <w:rFonts w:ascii="Segoe UI Historic" w:hAnsi="Segoe UI Historic" w:cs="Segoe UI Historic"/>
          <w:b/>
          <w:sz w:val="24"/>
          <w:szCs w:val="24"/>
          <w:lang w:val="ca-ES"/>
        </w:rPr>
      </w:pPr>
      <w:r w:rsidRPr="000B2A5C">
        <w:rPr>
          <w:rFonts w:ascii="Segoe UI Historic" w:hAnsi="Segoe UI Historic" w:cs="Segoe UI Historic"/>
          <w:b/>
          <w:sz w:val="24"/>
          <w:szCs w:val="24"/>
          <w:lang w:val="ca-ES"/>
        </w:rPr>
        <w:lastRenderedPageBreak/>
        <w:t>WALDORF</w:t>
      </w:r>
    </w:p>
    <w:p w14:paraId="7A47ABC8"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La seva metodologia es basa en tres etapes:</w:t>
      </w:r>
    </w:p>
    <w:p w14:paraId="2A9606DA"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Primera infància: el desenvolupament de l’educació està basada en l’experiència, el joc creatiu i altres activitats pràctiques.</w:t>
      </w:r>
    </w:p>
    <w:p w14:paraId="5891A1F3"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Educació primària: foment d’habilitats socials i de la creació artística. </w:t>
      </w:r>
    </w:p>
    <w:p w14:paraId="65FECF6D"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Educació secundària: potencia la millora de la comprensió intel·lectual i l’empatia. </w:t>
      </w:r>
    </w:p>
    <w:p w14:paraId="7B6874DE"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Entre els seus principis estan:</w:t>
      </w:r>
    </w:p>
    <w:p w14:paraId="7158548B" w14:textId="6C2C9784" w:rsidR="00490FF1" w:rsidRPr="004228D8" w:rsidRDefault="00490FF1" w:rsidP="004228D8">
      <w:pPr>
        <w:pStyle w:val="Prrafodelista"/>
        <w:numPr>
          <w:ilvl w:val="0"/>
          <w:numId w:val="48"/>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Fomentar l'autonomia del nen/a.</w:t>
      </w:r>
    </w:p>
    <w:p w14:paraId="64B047EA" w14:textId="68B1A231" w:rsidR="00490FF1" w:rsidRPr="004228D8" w:rsidRDefault="00490FF1" w:rsidP="004228D8">
      <w:pPr>
        <w:pStyle w:val="Prrafodelista"/>
        <w:numPr>
          <w:ilvl w:val="0"/>
          <w:numId w:val="48"/>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L'aprenentatge a través del joc i del moviment, ja que els nens aprenen fent.</w:t>
      </w:r>
    </w:p>
    <w:p w14:paraId="59C3B9BE" w14:textId="0ABE1F18" w:rsidR="00490FF1" w:rsidRPr="004228D8" w:rsidRDefault="00490FF1" w:rsidP="004228D8">
      <w:pPr>
        <w:pStyle w:val="Prrafodelista"/>
        <w:numPr>
          <w:ilvl w:val="0"/>
          <w:numId w:val="48"/>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Els nens aprenen a través de l'observació i imitació, per la qual cosa l'adult  ha de servir de model i facilitar al nen/a els materials que emprem en el nostre dia a dia, com el menjar, els utensilis de la vida quotidiana, la roba, etcètera, perquè aprengui fent mitjançant el joc, a més de cuidar el seu llenguatge, el seu vocabulari, els seus gestos i les activitats que realitza.</w:t>
      </w:r>
    </w:p>
    <w:p w14:paraId="44B990C7" w14:textId="520BD806" w:rsidR="00490FF1" w:rsidRPr="004228D8" w:rsidRDefault="00490FF1" w:rsidP="004228D8">
      <w:pPr>
        <w:pStyle w:val="Prrafodelista"/>
        <w:numPr>
          <w:ilvl w:val="0"/>
          <w:numId w:val="48"/>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Les joguines que s'empren són, en la seva majoria, fets artesanalment, aprofitant també elements de la natura com a pedres, pals, sorra, petxines, etcètera.</w:t>
      </w:r>
    </w:p>
    <w:p w14:paraId="1500B0D1" w14:textId="77777777" w:rsidR="00C24731" w:rsidRPr="000B2A5C" w:rsidRDefault="00C24731" w:rsidP="00490FF1">
      <w:pPr>
        <w:jc w:val="both"/>
        <w:rPr>
          <w:rFonts w:ascii="Segoe UI Historic" w:hAnsi="Segoe UI Historic" w:cs="Segoe UI Historic"/>
          <w:b/>
          <w:sz w:val="24"/>
          <w:szCs w:val="24"/>
          <w:lang w:val="ca-ES"/>
        </w:rPr>
      </w:pPr>
    </w:p>
    <w:p w14:paraId="1DF40B92" w14:textId="6962F93E" w:rsidR="00490FF1" w:rsidRPr="000B2A5C" w:rsidRDefault="00490FF1" w:rsidP="00490FF1">
      <w:pPr>
        <w:jc w:val="both"/>
        <w:rPr>
          <w:rFonts w:ascii="Segoe UI Historic" w:hAnsi="Segoe UI Historic" w:cs="Segoe UI Historic"/>
          <w:b/>
          <w:sz w:val="24"/>
          <w:szCs w:val="24"/>
          <w:lang w:val="ca-ES"/>
        </w:rPr>
      </w:pPr>
      <w:r w:rsidRPr="000B2A5C">
        <w:rPr>
          <w:rFonts w:ascii="Segoe UI Historic" w:hAnsi="Segoe UI Historic" w:cs="Segoe UI Historic"/>
          <w:b/>
          <w:sz w:val="24"/>
          <w:szCs w:val="24"/>
          <w:lang w:val="ca-ES"/>
        </w:rPr>
        <w:t>EMMI PICKLER</w:t>
      </w:r>
    </w:p>
    <w:p w14:paraId="366C9B62"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Aquesta metgessa que va realitzar estudis profunds sobre el comportament i desenvolupament dels nadons, defensa la no intervenció de l’adult en el seu desenvolupament psicomotriu.</w:t>
      </w:r>
    </w:p>
    <w:p w14:paraId="7F91D30B" w14:textId="77777777" w:rsidR="00490FF1" w:rsidRPr="000B2A5C" w:rsidRDefault="00490FF1" w:rsidP="00490FF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Entre els seus principis estan:</w:t>
      </w:r>
    </w:p>
    <w:p w14:paraId="185A4209" w14:textId="3CF4FB75" w:rsidR="00490FF1" w:rsidRPr="004228D8" w:rsidRDefault="00490FF1" w:rsidP="004228D8">
      <w:pPr>
        <w:pStyle w:val="Prrafodelista"/>
        <w:numPr>
          <w:ilvl w:val="0"/>
          <w:numId w:val="49"/>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El bebè és capaç de desenvolupar-se de manera autònoma, l'única cosa que necessita per part de la mare, pare, tutor/a, educador/a, és sentir l'afecte i el suport, que se li faciliti un espai segur, ampli i, quan realment se senti que està preparat per a això, passarà a la següent fase del desenvolupament motor.</w:t>
      </w:r>
    </w:p>
    <w:p w14:paraId="59A4229E" w14:textId="3E8FD60B" w:rsidR="00490FF1" w:rsidRPr="004228D8" w:rsidRDefault="00490FF1" w:rsidP="004228D8">
      <w:pPr>
        <w:pStyle w:val="Prrafodelista"/>
        <w:numPr>
          <w:ilvl w:val="0"/>
          <w:numId w:val="49"/>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Cada nen/a necessita el seu temps, el seu moment. Cal buscar i fomentar els moments íntims, com el canvi, el menjar, el bany, per a intercanviar mirades, paraules dolces, carícies, el moment de les quals fomentarà l'autoestima, la seguretat i la confiança del nen/a.</w:t>
      </w:r>
    </w:p>
    <w:p w14:paraId="08D0EEF4" w14:textId="56CAF016" w:rsidR="00490FF1" w:rsidRPr="004228D8" w:rsidRDefault="00490FF1" w:rsidP="004228D8">
      <w:pPr>
        <w:pStyle w:val="Prrafodelista"/>
        <w:numPr>
          <w:ilvl w:val="0"/>
          <w:numId w:val="49"/>
        </w:numPr>
        <w:jc w:val="both"/>
        <w:rPr>
          <w:rFonts w:ascii="Segoe UI Historic" w:hAnsi="Segoe UI Historic" w:cs="Segoe UI Historic"/>
          <w:sz w:val="24"/>
          <w:szCs w:val="24"/>
          <w:lang w:val="ca-ES"/>
        </w:rPr>
      </w:pPr>
      <w:r w:rsidRPr="004228D8">
        <w:rPr>
          <w:rFonts w:ascii="Segoe UI Historic" w:hAnsi="Segoe UI Historic" w:cs="Segoe UI Historic"/>
          <w:sz w:val="24"/>
          <w:szCs w:val="24"/>
          <w:lang w:val="ca-ES"/>
        </w:rPr>
        <w:t>El nen/a, no és un mer objecte durant la cura, sinó un participant actiu.</w:t>
      </w:r>
    </w:p>
    <w:p w14:paraId="526BBB2A" w14:textId="77777777" w:rsidR="00490FF1" w:rsidRDefault="00490FF1" w:rsidP="00490FF1">
      <w:pPr>
        <w:jc w:val="both"/>
        <w:rPr>
          <w:rFonts w:ascii="Segoe UI Historic" w:hAnsi="Segoe UI Historic" w:cs="Segoe UI Historic"/>
          <w:sz w:val="24"/>
          <w:szCs w:val="24"/>
          <w:lang w:val="ca-ES"/>
        </w:rPr>
      </w:pPr>
    </w:p>
    <w:p w14:paraId="5946B4E7" w14:textId="77777777" w:rsidR="00544AD6" w:rsidRPr="000B2A5C" w:rsidRDefault="00544AD6" w:rsidP="00490FF1">
      <w:pPr>
        <w:jc w:val="both"/>
        <w:rPr>
          <w:rFonts w:ascii="Segoe UI Historic" w:hAnsi="Segoe UI Historic" w:cs="Segoe UI Historic"/>
          <w:sz w:val="24"/>
          <w:szCs w:val="24"/>
          <w:lang w:val="ca-ES"/>
        </w:rPr>
      </w:pPr>
    </w:p>
    <w:p w14:paraId="0A12DAE8" w14:textId="77777777" w:rsidR="004228D8" w:rsidRDefault="004228D8" w:rsidP="00711EB1">
      <w:pPr>
        <w:jc w:val="both"/>
        <w:rPr>
          <w:ins w:id="14" w:author="Axel Hoksi" w:date="2022-04-27T19:36:00Z"/>
          <w:rFonts w:ascii="Segoe UI Historic" w:hAnsi="Segoe UI Historic" w:cs="Segoe UI Historic"/>
          <w:b/>
          <w:color w:val="15877F" w:themeColor="accent3" w:themeShade="80"/>
          <w:sz w:val="24"/>
          <w:szCs w:val="24"/>
          <w:lang w:val="ca-ES"/>
        </w:rPr>
      </w:pPr>
    </w:p>
    <w:p w14:paraId="43A2B8C8" w14:textId="77777777" w:rsidR="00D24042" w:rsidRDefault="00D24042" w:rsidP="00711EB1">
      <w:pPr>
        <w:jc w:val="both"/>
        <w:rPr>
          <w:rFonts w:ascii="Segoe UI Historic" w:hAnsi="Segoe UI Historic" w:cs="Segoe UI Historic"/>
          <w:b/>
          <w:color w:val="15877F" w:themeColor="accent3" w:themeShade="80"/>
          <w:sz w:val="24"/>
          <w:szCs w:val="24"/>
          <w:lang w:val="ca-ES"/>
        </w:rPr>
      </w:pPr>
    </w:p>
    <w:p w14:paraId="6F8ADA17" w14:textId="7FE1076D" w:rsidR="00CB6CFB" w:rsidRPr="000B2A5C" w:rsidRDefault="004228D8" w:rsidP="00711EB1">
      <w:pPr>
        <w:jc w:val="both"/>
        <w:rPr>
          <w:rFonts w:ascii="Segoe UI Historic" w:hAnsi="Segoe UI Historic" w:cs="Segoe UI Historic"/>
          <w:b/>
          <w:color w:val="15877F" w:themeColor="accent3" w:themeShade="80"/>
          <w:sz w:val="24"/>
          <w:szCs w:val="24"/>
          <w:lang w:val="ca-ES"/>
        </w:rPr>
      </w:pPr>
      <w:r>
        <w:rPr>
          <w:rFonts w:ascii="Segoe UI Historic" w:hAnsi="Segoe UI Historic" w:cs="Segoe UI Historic"/>
          <w:b/>
          <w:color w:val="15877F" w:themeColor="accent3" w:themeShade="80"/>
          <w:sz w:val="24"/>
          <w:szCs w:val="24"/>
          <w:lang w:val="ca-ES"/>
        </w:rPr>
        <w:lastRenderedPageBreak/>
        <w:t>DIA A DIA A</w:t>
      </w:r>
      <w:r w:rsidR="00AD5D13">
        <w:rPr>
          <w:rFonts w:ascii="Segoe UI Historic" w:hAnsi="Segoe UI Historic" w:cs="Segoe UI Historic"/>
          <w:b/>
          <w:color w:val="15877F" w:themeColor="accent3" w:themeShade="80"/>
          <w:sz w:val="24"/>
          <w:szCs w:val="24"/>
          <w:lang w:val="ca-ES"/>
        </w:rPr>
        <w:t xml:space="preserve"> LA LLAR</w:t>
      </w:r>
      <w:r>
        <w:rPr>
          <w:rFonts w:ascii="Segoe UI Historic" w:hAnsi="Segoe UI Historic" w:cs="Segoe UI Historic"/>
          <w:b/>
          <w:color w:val="15877F" w:themeColor="accent3" w:themeShade="80"/>
          <w:sz w:val="24"/>
          <w:szCs w:val="24"/>
          <w:lang w:val="ca-ES"/>
        </w:rPr>
        <w:t xml:space="preserve"> TATA</w:t>
      </w:r>
    </w:p>
    <w:p w14:paraId="02DDA04D" w14:textId="5552A6C5" w:rsidR="00711EB1" w:rsidRDefault="00711EB1" w:rsidP="00711EB1">
      <w:pPr>
        <w:jc w:val="both"/>
        <w:rPr>
          <w:rFonts w:ascii="Segoe UI Historic" w:hAnsi="Segoe UI Historic" w:cs="Segoe UI Historic"/>
          <w:b/>
          <w:color w:val="15877F" w:themeColor="accent3" w:themeShade="80"/>
          <w:sz w:val="24"/>
          <w:szCs w:val="24"/>
          <w:lang w:val="ca-ES"/>
        </w:rPr>
      </w:pPr>
      <w:r w:rsidRPr="00F65054">
        <w:rPr>
          <w:rFonts w:ascii="Segoe UI Historic" w:hAnsi="Segoe UI Historic" w:cs="Segoe UI Historic"/>
          <w:b/>
          <w:color w:val="15877F" w:themeColor="accent3" w:themeShade="80"/>
          <w:sz w:val="24"/>
          <w:szCs w:val="24"/>
          <w:lang w:val="ca-ES"/>
        </w:rPr>
        <w:t xml:space="preserve">Rebre </w:t>
      </w:r>
      <w:r w:rsidR="001A30E3" w:rsidRPr="00F65054">
        <w:rPr>
          <w:rFonts w:ascii="Segoe UI Historic" w:hAnsi="Segoe UI Historic" w:cs="Segoe UI Historic"/>
          <w:b/>
          <w:color w:val="15877F" w:themeColor="accent3" w:themeShade="80"/>
          <w:sz w:val="24"/>
          <w:szCs w:val="24"/>
          <w:lang w:val="ca-ES"/>
        </w:rPr>
        <w:t>a</w:t>
      </w:r>
      <w:r w:rsidRPr="00F65054">
        <w:rPr>
          <w:rFonts w:ascii="Segoe UI Historic" w:hAnsi="Segoe UI Historic" w:cs="Segoe UI Historic"/>
          <w:b/>
          <w:color w:val="15877F" w:themeColor="accent3" w:themeShade="80"/>
          <w:sz w:val="24"/>
          <w:szCs w:val="24"/>
          <w:lang w:val="ca-ES"/>
        </w:rPr>
        <w:t>ls infants:</w:t>
      </w:r>
    </w:p>
    <w:p w14:paraId="0B5B58BB" w14:textId="5EF651CF" w:rsidR="00711EB1" w:rsidRPr="000B2A5C" w:rsidRDefault="00CB6CFB"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La jornada comença per</w:t>
      </w:r>
      <w:r>
        <w:rPr>
          <w:rFonts w:ascii="Segoe UI Historic" w:hAnsi="Segoe UI Historic" w:cs="Segoe UI Historic"/>
          <w:sz w:val="24"/>
          <w:szCs w:val="24"/>
          <w:lang w:val="ca-ES"/>
        </w:rPr>
        <w:t xml:space="preserve"> a</w:t>
      </w:r>
      <w:r w:rsidR="00711EB1" w:rsidRPr="000B2A5C">
        <w:rPr>
          <w:rFonts w:ascii="Segoe UI Historic" w:hAnsi="Segoe UI Historic" w:cs="Segoe UI Historic"/>
          <w:sz w:val="24"/>
          <w:szCs w:val="24"/>
          <w:lang w:val="ca-ES"/>
        </w:rPr>
        <w:t>tendre adequadament el moment d’arribada dels infants amb els seus familiars. Per una banda</w:t>
      </w:r>
      <w:r w:rsidR="001A30E3">
        <w:rPr>
          <w:rFonts w:ascii="Segoe UI Historic" w:hAnsi="Segoe UI Historic" w:cs="Segoe UI Historic"/>
          <w:sz w:val="24"/>
          <w:szCs w:val="24"/>
          <w:lang w:val="ca-ES"/>
        </w:rPr>
        <w:t>,</w:t>
      </w:r>
      <w:r w:rsidR="00711EB1" w:rsidRPr="000B2A5C">
        <w:rPr>
          <w:rFonts w:ascii="Segoe UI Historic" w:hAnsi="Segoe UI Historic" w:cs="Segoe UI Historic"/>
          <w:sz w:val="24"/>
          <w:szCs w:val="24"/>
          <w:lang w:val="ca-ES"/>
        </w:rPr>
        <w:t xml:space="preserve"> donar la benvinguda a l’infant i per una altra l’intercanvi d’informació amb la família. </w:t>
      </w:r>
      <w:r w:rsidR="005E4294" w:rsidRPr="000B2A5C">
        <w:rPr>
          <w:rFonts w:ascii="Segoe UI Historic" w:hAnsi="Segoe UI Historic" w:cs="Segoe UI Historic"/>
          <w:sz w:val="24"/>
          <w:szCs w:val="24"/>
          <w:lang w:val="ca-ES"/>
        </w:rPr>
        <w:t xml:space="preserve">Els infants aniran arribant </w:t>
      </w:r>
      <w:r w:rsidR="00711EB1" w:rsidRPr="000B2A5C">
        <w:rPr>
          <w:rFonts w:ascii="Segoe UI Historic" w:hAnsi="Segoe UI Historic" w:cs="Segoe UI Historic"/>
          <w:sz w:val="24"/>
          <w:szCs w:val="24"/>
          <w:lang w:val="ca-ES"/>
        </w:rPr>
        <w:t>progressivament sense que això hagi d’alterar les activitats que es realitzen.</w:t>
      </w:r>
    </w:p>
    <w:p w14:paraId="4A67BE99" w14:textId="06933373"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La </w:t>
      </w:r>
      <w:r w:rsidR="00B87529" w:rsidRPr="000B2A5C">
        <w:rPr>
          <w:rFonts w:ascii="Segoe UI Historic" w:hAnsi="Segoe UI Historic" w:cs="Segoe UI Historic"/>
          <w:sz w:val="24"/>
          <w:szCs w:val="24"/>
          <w:lang w:val="ca-ES"/>
        </w:rPr>
        <w:t>llar disp</w:t>
      </w:r>
      <w:r w:rsidRPr="000B2A5C">
        <w:rPr>
          <w:rFonts w:ascii="Segoe UI Historic" w:hAnsi="Segoe UI Historic" w:cs="Segoe UI Historic"/>
          <w:sz w:val="24"/>
          <w:szCs w:val="24"/>
          <w:lang w:val="ca-ES"/>
        </w:rPr>
        <w:t>osa d’uns espais adequadament preparats amb diferents materials per convidar als nens a gaudir i descobrir, experimentant i manipulant els diferents elements tenint en compte el moment evolutiu i maduratiu amb molta cura i respecte, i sense obligar-los a participar.</w:t>
      </w:r>
    </w:p>
    <w:p w14:paraId="0907DB0D" w14:textId="2AAD527C" w:rsidR="00711EB1"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Les iniciatives plantejades per fomentar el joc ll</w:t>
      </w:r>
      <w:r w:rsidR="00056C4A">
        <w:rPr>
          <w:rFonts w:ascii="Segoe UI Historic" w:hAnsi="Segoe UI Historic" w:cs="Segoe UI Historic"/>
          <w:sz w:val="24"/>
          <w:szCs w:val="24"/>
          <w:lang w:val="ca-ES"/>
        </w:rPr>
        <w:t>i</w:t>
      </w:r>
      <w:r w:rsidRPr="000B2A5C">
        <w:rPr>
          <w:rFonts w:ascii="Segoe UI Historic" w:hAnsi="Segoe UI Historic" w:cs="Segoe UI Historic"/>
          <w:sz w:val="24"/>
          <w:szCs w:val="24"/>
          <w:lang w:val="ca-ES"/>
        </w:rPr>
        <w:t>ure dels nens, hauran de ser motivadores i adequades per la seva edat i necessitats, que no ocasionin cap tipus de perill i que provoquin l’activitat i l'interès dels nens. Per exemple:</w:t>
      </w:r>
    </w:p>
    <w:p w14:paraId="687EEAD7" w14:textId="77777777" w:rsidR="00D52398" w:rsidRPr="000B2A5C" w:rsidRDefault="00D52398" w:rsidP="00711EB1">
      <w:pPr>
        <w:jc w:val="both"/>
        <w:rPr>
          <w:rFonts w:ascii="Segoe UI Historic" w:hAnsi="Segoe UI Historic" w:cs="Segoe UI Historic"/>
          <w:sz w:val="24"/>
          <w:szCs w:val="24"/>
          <w:lang w:val="ca-ES"/>
        </w:rPr>
      </w:pPr>
    </w:p>
    <w:p w14:paraId="0D6B465C"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1. Per infants menors de sis mesos: </w:t>
      </w:r>
    </w:p>
    <w:p w14:paraId="6776F995" w14:textId="449FF149" w:rsidR="00711EB1" w:rsidRDefault="007A64B5"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Podem </w:t>
      </w:r>
      <w:r w:rsidR="00711EB1" w:rsidRPr="000B2A5C">
        <w:rPr>
          <w:rFonts w:ascii="Segoe UI Historic" w:hAnsi="Segoe UI Historic" w:cs="Segoe UI Historic"/>
          <w:sz w:val="24"/>
          <w:szCs w:val="24"/>
          <w:lang w:val="ca-ES"/>
        </w:rPr>
        <w:t>disposar d’un espai segur on els infants puguin estar ajaguts a terra on lliurement puguin moure’s i intentar accedir a objectes que deixarem a prop seu. També és clau parlar-los amb tendresa i bressolar-los. Mostrar objectes de diferents formes i colors, mòbils, fotografies, sonalls... i disposar d’un mirall com a font inesgotable de sorpreses.</w:t>
      </w:r>
    </w:p>
    <w:p w14:paraId="559BCF07" w14:textId="77777777" w:rsidR="00D52398" w:rsidRPr="000B2A5C" w:rsidRDefault="00D52398" w:rsidP="00711EB1">
      <w:pPr>
        <w:jc w:val="both"/>
        <w:rPr>
          <w:rFonts w:ascii="Segoe UI Historic" w:hAnsi="Segoe UI Historic" w:cs="Segoe UI Historic"/>
          <w:sz w:val="24"/>
          <w:szCs w:val="24"/>
          <w:lang w:val="ca-ES"/>
        </w:rPr>
      </w:pPr>
    </w:p>
    <w:p w14:paraId="5A51B1E1"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2. Per infants d’entre sis i dotze mesos: </w:t>
      </w:r>
    </w:p>
    <w:p w14:paraId="0B21DC09" w14:textId="3C60E55E" w:rsidR="00711EB1" w:rsidRPr="000B2A5C" w:rsidRDefault="007A64B5"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Podem </w:t>
      </w:r>
      <w:r w:rsidR="00711EB1" w:rsidRPr="000B2A5C">
        <w:rPr>
          <w:rFonts w:ascii="Segoe UI Historic" w:hAnsi="Segoe UI Historic" w:cs="Segoe UI Historic"/>
          <w:sz w:val="24"/>
          <w:szCs w:val="24"/>
          <w:lang w:val="ca-ES"/>
        </w:rPr>
        <w:t>oferir objectes i materials que incentivin la seva curiositat per descobrir noves propietats. Comença l’etapa del moviment i oferirem a l’infant espai adequat i segur per poder moure’s amb llibertat i respectant el seu ritme.</w:t>
      </w:r>
    </w:p>
    <w:p w14:paraId="2D02E9D6" w14:textId="77777777" w:rsidR="00711EB1"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Així mateix, disposarem de la panera dels tresors, on es presentaran gran varietat de materials que els infants lliurement podran manipular.</w:t>
      </w:r>
    </w:p>
    <w:p w14:paraId="3AF00295" w14:textId="77777777" w:rsidR="00D52398" w:rsidRPr="000B2A5C" w:rsidRDefault="00D52398" w:rsidP="00711EB1">
      <w:pPr>
        <w:jc w:val="both"/>
        <w:rPr>
          <w:rFonts w:ascii="Segoe UI Historic" w:hAnsi="Segoe UI Historic" w:cs="Segoe UI Historic"/>
          <w:sz w:val="24"/>
          <w:szCs w:val="24"/>
          <w:lang w:val="ca-ES"/>
        </w:rPr>
      </w:pPr>
    </w:p>
    <w:p w14:paraId="63D182CB"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3. Per infants d’entre un i dos anys: </w:t>
      </w:r>
    </w:p>
    <w:p w14:paraId="77938D98" w14:textId="5AEE6092"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continuen les seves ganes d’exploració i els </w:t>
      </w:r>
      <w:r w:rsidR="007A64B5" w:rsidRPr="000B2A5C">
        <w:rPr>
          <w:rFonts w:ascii="Segoe UI Historic" w:hAnsi="Segoe UI Historic" w:cs="Segoe UI Historic"/>
          <w:sz w:val="24"/>
          <w:szCs w:val="24"/>
          <w:lang w:val="ca-ES"/>
        </w:rPr>
        <w:t xml:space="preserve">podem oferir </w:t>
      </w:r>
      <w:r w:rsidRPr="000B2A5C">
        <w:rPr>
          <w:rFonts w:ascii="Segoe UI Historic" w:hAnsi="Segoe UI Historic" w:cs="Segoe UI Historic"/>
          <w:sz w:val="24"/>
          <w:szCs w:val="24"/>
          <w:lang w:val="ca-ES"/>
        </w:rPr>
        <w:t>l’espai i els materials necessaris.</w:t>
      </w:r>
    </w:p>
    <w:p w14:paraId="4A2ED147"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Activitats que podem realitzar:</w:t>
      </w:r>
    </w:p>
    <w:p w14:paraId="011F5F66"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Joc de les safates: posar a l’abast dels infants una gran quantitat de material (blat de moro, pa ratllat, pots de plàstic, culleres, tubs, embuts, etc.) ric en colors, formes i </w:t>
      </w:r>
      <w:r w:rsidRPr="000B2A5C">
        <w:rPr>
          <w:rFonts w:ascii="Segoe UI Historic" w:hAnsi="Segoe UI Historic" w:cs="Segoe UI Historic"/>
          <w:sz w:val="24"/>
          <w:szCs w:val="24"/>
          <w:lang w:val="ca-ES"/>
        </w:rPr>
        <w:lastRenderedPageBreak/>
        <w:t>textures per tractar de fomentar la seva creativitat i capacitat per improvisar jocs i situacions.</w:t>
      </w:r>
    </w:p>
    <w:p w14:paraId="2B9B6DED"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Psicomotricitat: treballar aspectes com l’equilibri, el salt, la coordinació... A través del joc amb diversos materials (cartons, cercles, coixins, paper de diari...)</w:t>
      </w:r>
    </w:p>
    <w:p w14:paraId="04D4D47A"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Contes: explicar un conte acompanyat  d’un element visual (titelles, ninots de peluix, capses sorpresa).</w:t>
      </w:r>
    </w:p>
    <w:p w14:paraId="73E7EDD9" w14:textId="77777777" w:rsidR="00711EB1" w:rsidRPr="000B2A5C" w:rsidRDefault="00711EB1" w:rsidP="00711EB1">
      <w:pPr>
        <w:jc w:val="both"/>
        <w:rPr>
          <w:rFonts w:ascii="Segoe UI Historic" w:hAnsi="Segoe UI Historic" w:cs="Segoe UI Historic"/>
          <w:sz w:val="24"/>
          <w:szCs w:val="24"/>
          <w:lang w:val="ca-ES"/>
        </w:rPr>
      </w:pPr>
    </w:p>
    <w:p w14:paraId="239C95C2"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També disposarem de contes per tal que els infants els puguin mirar.</w:t>
      </w:r>
    </w:p>
    <w:p w14:paraId="4929EF58"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Jocs de taula: trencaclosques, plastilina, jocs de construcció, jocs de motricitat fina.</w:t>
      </w:r>
    </w:p>
    <w:p w14:paraId="68CFE1D3"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Pintar i crear amb material plàstic: amb diferents materials i suports adequats a l’edat (ceres, pintures, paper d’embalar, cartolines, guixos, etc.)</w:t>
      </w:r>
    </w:p>
    <w:p w14:paraId="0A175A36" w14:textId="77777777" w:rsidR="00711EB1" w:rsidRPr="000B2A5C" w:rsidRDefault="00711EB1" w:rsidP="00711EB1">
      <w:pPr>
        <w:jc w:val="both"/>
        <w:rPr>
          <w:rFonts w:ascii="Segoe UI Historic" w:hAnsi="Segoe UI Historic" w:cs="Segoe UI Historic"/>
          <w:sz w:val="24"/>
          <w:szCs w:val="24"/>
          <w:lang w:val="ca-ES"/>
        </w:rPr>
      </w:pPr>
    </w:p>
    <w:p w14:paraId="3CEC7513" w14:textId="5642222E"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Així mateix, </w:t>
      </w:r>
      <w:r w:rsidR="002F7F86">
        <w:rPr>
          <w:rFonts w:ascii="Segoe UI Historic" w:hAnsi="Segoe UI Historic" w:cs="Segoe UI Historic"/>
          <w:sz w:val="24"/>
          <w:szCs w:val="24"/>
          <w:lang w:val="ca-ES"/>
        </w:rPr>
        <w:t>podem</w:t>
      </w:r>
      <w:r w:rsidR="002F7F86" w:rsidRPr="000B2A5C">
        <w:rPr>
          <w:rFonts w:ascii="Segoe UI Historic" w:hAnsi="Segoe UI Historic" w:cs="Segoe UI Historic"/>
          <w:sz w:val="24"/>
          <w:szCs w:val="24"/>
          <w:lang w:val="ca-ES"/>
        </w:rPr>
        <w:t xml:space="preserve"> </w:t>
      </w:r>
      <w:r w:rsidRPr="000B2A5C">
        <w:rPr>
          <w:rFonts w:ascii="Segoe UI Historic" w:hAnsi="Segoe UI Historic" w:cs="Segoe UI Historic"/>
          <w:sz w:val="24"/>
          <w:szCs w:val="24"/>
          <w:lang w:val="ca-ES"/>
        </w:rPr>
        <w:t>introduir el joc heurístic: jugar amb sorra i aigua i fins i tot, experimentar amb altres materials (massa de pa, xocolata, fang, etc.).</w:t>
      </w:r>
    </w:p>
    <w:p w14:paraId="5654413A" w14:textId="77777777" w:rsidR="00711EB1" w:rsidRPr="000B2A5C" w:rsidRDefault="00711EB1" w:rsidP="00711EB1">
      <w:pPr>
        <w:jc w:val="both"/>
        <w:rPr>
          <w:rFonts w:ascii="Segoe UI Historic" w:hAnsi="Segoe UI Historic" w:cs="Segoe UI Historic"/>
          <w:sz w:val="24"/>
          <w:szCs w:val="24"/>
          <w:lang w:val="ca-ES"/>
        </w:rPr>
      </w:pPr>
    </w:p>
    <w:p w14:paraId="79573A6A"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4. Per infants d’entre dos i tres anys: </w:t>
      </w:r>
    </w:p>
    <w:p w14:paraId="2268E760" w14:textId="42263553"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s’inicia l’etapa del joc simbòlic i els hi encanta preguntar i desenvolupar la imaginació (nines, metges, trens, contes i titelles). Així mateix, </w:t>
      </w:r>
      <w:r w:rsidR="002F7F86">
        <w:rPr>
          <w:rFonts w:ascii="Segoe UI Historic" w:hAnsi="Segoe UI Historic" w:cs="Segoe UI Historic"/>
          <w:sz w:val="24"/>
          <w:szCs w:val="24"/>
          <w:lang w:val="ca-ES"/>
        </w:rPr>
        <w:t>podem</w:t>
      </w:r>
      <w:r w:rsidR="002F7F86" w:rsidRPr="000B2A5C">
        <w:rPr>
          <w:rFonts w:ascii="Segoe UI Historic" w:hAnsi="Segoe UI Historic" w:cs="Segoe UI Historic"/>
          <w:sz w:val="24"/>
          <w:szCs w:val="24"/>
          <w:lang w:val="ca-ES"/>
        </w:rPr>
        <w:t xml:space="preserve"> </w:t>
      </w:r>
      <w:r w:rsidRPr="000B2A5C">
        <w:rPr>
          <w:rFonts w:ascii="Segoe UI Historic" w:hAnsi="Segoe UI Historic" w:cs="Segoe UI Historic"/>
          <w:sz w:val="24"/>
          <w:szCs w:val="24"/>
          <w:lang w:val="ca-ES"/>
        </w:rPr>
        <w:t>desenvolupar les mateixes activitats exposades anteriorment, adequant-les a aquesta etapa evolutiva.</w:t>
      </w:r>
    </w:p>
    <w:p w14:paraId="5BAFE1CE"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Les activitats de la vida quotidiana són també elements clau i seria important treballar-les amb total respecte i amor:</w:t>
      </w:r>
    </w:p>
    <w:p w14:paraId="05767B86" w14:textId="77777777" w:rsidR="00711EB1" w:rsidRPr="000B2A5C" w:rsidRDefault="00711EB1" w:rsidP="00711EB1">
      <w:pPr>
        <w:pStyle w:val="Prrafodelista"/>
        <w:numPr>
          <w:ilvl w:val="0"/>
          <w:numId w:val="38"/>
        </w:num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Esmorzar i dinar.</w:t>
      </w:r>
    </w:p>
    <w:p w14:paraId="2D6D756F" w14:textId="77777777" w:rsidR="00711EB1" w:rsidRPr="000B2A5C" w:rsidRDefault="00711EB1" w:rsidP="00711EB1">
      <w:pPr>
        <w:pStyle w:val="Prrafodelista"/>
        <w:numPr>
          <w:ilvl w:val="0"/>
          <w:numId w:val="38"/>
        </w:num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Higiene: Canvi de bolquers i control d’esfínters (en funció de l’edat), així com rentar mans i cara abans i després dels àpats.</w:t>
      </w:r>
    </w:p>
    <w:p w14:paraId="5B3EEE2D" w14:textId="77777777" w:rsidR="00711EB1" w:rsidRDefault="00711EB1" w:rsidP="00711EB1">
      <w:pPr>
        <w:pStyle w:val="Prrafodelista"/>
        <w:numPr>
          <w:ilvl w:val="0"/>
          <w:numId w:val="38"/>
        </w:num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Migdiada: Es podrien incloure els diferents hàbits de la vida quotidiana afavorint l’autonomia de l’infant i garantint la seva neteja personal, roba, descans i alimentació.</w:t>
      </w:r>
    </w:p>
    <w:p w14:paraId="4AC3B454" w14:textId="77777777" w:rsidR="00C46676" w:rsidRPr="000B2A5C" w:rsidRDefault="00C46676" w:rsidP="00F65054">
      <w:pPr>
        <w:pStyle w:val="Prrafodelista"/>
        <w:jc w:val="both"/>
        <w:rPr>
          <w:rFonts w:ascii="Segoe UI Historic" w:hAnsi="Segoe UI Historic" w:cs="Segoe UI Historic"/>
          <w:sz w:val="24"/>
          <w:szCs w:val="24"/>
          <w:lang w:val="ca-ES"/>
        </w:rPr>
      </w:pPr>
    </w:p>
    <w:p w14:paraId="08849AB9" w14:textId="77777777" w:rsidR="00711EB1" w:rsidRPr="00F65054" w:rsidRDefault="00711EB1" w:rsidP="00711EB1">
      <w:pPr>
        <w:jc w:val="both"/>
        <w:rPr>
          <w:rFonts w:ascii="Segoe UI Historic" w:hAnsi="Segoe UI Historic" w:cs="Segoe UI Historic"/>
          <w:b/>
          <w:color w:val="15877F" w:themeColor="accent3" w:themeShade="80"/>
          <w:sz w:val="24"/>
          <w:szCs w:val="24"/>
          <w:lang w:val="ca-ES"/>
        </w:rPr>
      </w:pPr>
      <w:r w:rsidRPr="00F65054">
        <w:rPr>
          <w:rFonts w:ascii="Segoe UI Historic" w:hAnsi="Segoe UI Historic" w:cs="Segoe UI Historic"/>
          <w:b/>
          <w:color w:val="15877F" w:themeColor="accent3" w:themeShade="80"/>
          <w:sz w:val="24"/>
          <w:szCs w:val="24"/>
          <w:lang w:val="ca-ES"/>
        </w:rPr>
        <w:t>Acomiadament dels infants: </w:t>
      </w:r>
    </w:p>
    <w:p w14:paraId="623054DE" w14:textId="77777777" w:rsidR="00711EB1" w:rsidRPr="000B2A5C" w:rsidRDefault="00711EB1" w:rsidP="00711EB1">
      <w:pPr>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És important acomiadar adequadament els infants i intercanviar amb les famílies la informació relativa a l’infant al llarg de la jornada.</w:t>
      </w:r>
    </w:p>
    <w:p w14:paraId="7334A22F" w14:textId="503AA65D" w:rsidR="00711EB1" w:rsidRPr="000B2A5C" w:rsidRDefault="00711EB1" w:rsidP="00711EB1">
      <w:pPr>
        <w:jc w:val="both"/>
        <w:rPr>
          <w:rFonts w:ascii="Segoe UI Historic" w:hAnsi="Segoe UI Historic" w:cs="Segoe UI Historic"/>
          <w:sz w:val="24"/>
          <w:szCs w:val="24"/>
          <w:lang w:val="ca-ES"/>
        </w:rPr>
      </w:pPr>
    </w:p>
    <w:p w14:paraId="750D1573" w14:textId="11FCCA8D" w:rsidR="001E1F45" w:rsidRPr="000B2A5C" w:rsidRDefault="001E1F45" w:rsidP="00711EB1">
      <w:pPr>
        <w:jc w:val="both"/>
        <w:rPr>
          <w:rFonts w:ascii="Segoe UI Historic" w:hAnsi="Segoe UI Historic" w:cs="Segoe UI Historic"/>
          <w:sz w:val="24"/>
          <w:szCs w:val="24"/>
          <w:lang w:val="ca-ES"/>
        </w:rPr>
      </w:pPr>
    </w:p>
    <w:p w14:paraId="29F33ABF" w14:textId="73217BB6" w:rsidR="001E1F45" w:rsidRPr="000B2A5C" w:rsidRDefault="001E1F45" w:rsidP="00711EB1">
      <w:pPr>
        <w:jc w:val="both"/>
        <w:rPr>
          <w:rFonts w:ascii="Segoe UI Historic" w:hAnsi="Segoe UI Historic" w:cs="Segoe UI Historic"/>
          <w:sz w:val="24"/>
          <w:szCs w:val="24"/>
          <w:lang w:val="ca-ES"/>
        </w:rPr>
      </w:pPr>
    </w:p>
    <w:p w14:paraId="453EE799" w14:textId="46666090" w:rsidR="00711EB1" w:rsidRPr="000B2A5C" w:rsidRDefault="00380077" w:rsidP="00711EB1">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lastRenderedPageBreak/>
        <w:t>ESTRUCTURA I ORGANITZACIÓ DE LA LLAR</w:t>
      </w:r>
    </w:p>
    <w:p w14:paraId="4E4FEA4F" w14:textId="0CBCF045" w:rsidR="00380077" w:rsidRPr="000B2A5C" w:rsidRDefault="00380077" w:rsidP="00711EB1">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color w:val="15877F" w:themeColor="accent3" w:themeShade="80"/>
          <w:sz w:val="24"/>
          <w:szCs w:val="24"/>
          <w:lang w:val="ca-ES"/>
        </w:rPr>
        <w:t xml:space="preserve">Serveis de la llar </w:t>
      </w:r>
      <w:r w:rsidR="006F58F7" w:rsidRPr="000B2A5C">
        <w:rPr>
          <w:rFonts w:ascii="Segoe UI Historic" w:hAnsi="Segoe UI Historic" w:cs="Segoe UI Historic"/>
          <w:b/>
          <w:color w:val="15877F" w:themeColor="accent3" w:themeShade="80"/>
          <w:sz w:val="24"/>
          <w:szCs w:val="24"/>
          <w:lang w:val="ca-ES"/>
        </w:rPr>
        <w:t xml:space="preserve">i </w:t>
      </w:r>
      <w:r w:rsidR="003F3C17" w:rsidRPr="000B2A5C">
        <w:rPr>
          <w:rFonts w:ascii="Segoe UI Historic" w:hAnsi="Segoe UI Historic" w:cs="Segoe UI Historic"/>
          <w:b/>
          <w:color w:val="15877F" w:themeColor="accent3" w:themeShade="80"/>
          <w:sz w:val="24"/>
          <w:szCs w:val="24"/>
          <w:lang w:val="ca-ES"/>
        </w:rPr>
        <w:t>famílies</w:t>
      </w:r>
    </w:p>
    <w:p w14:paraId="2FF0D1F9" w14:textId="6965709C" w:rsidR="004E6A51"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Entre els serveis que ofer</w:t>
      </w:r>
      <w:r w:rsidR="00815937">
        <w:rPr>
          <w:rFonts w:ascii="Segoe UI Historic" w:hAnsi="Segoe UI Historic" w:cs="Segoe UI Historic"/>
          <w:bCs/>
          <w:sz w:val="24"/>
          <w:szCs w:val="24"/>
          <w:lang w:val="ca-ES"/>
        </w:rPr>
        <w:t>im a la Llar</w:t>
      </w:r>
      <w:r w:rsidRPr="000B2A5C">
        <w:rPr>
          <w:rFonts w:ascii="Segoe UI Historic" w:hAnsi="Segoe UI Historic" w:cs="Segoe UI Historic"/>
          <w:bCs/>
          <w:sz w:val="24"/>
          <w:szCs w:val="24"/>
          <w:lang w:val="ca-ES"/>
        </w:rPr>
        <w:t xml:space="preserve">, està el de oferir suport, assessorament i recolzament </w:t>
      </w:r>
      <w:r w:rsidR="006F58F7" w:rsidRPr="000B2A5C">
        <w:rPr>
          <w:rFonts w:ascii="Segoe UI Historic" w:hAnsi="Segoe UI Historic" w:cs="Segoe UI Historic"/>
          <w:bCs/>
          <w:sz w:val="24"/>
          <w:szCs w:val="24"/>
          <w:lang w:val="ca-ES"/>
        </w:rPr>
        <w:t xml:space="preserve">a les famílies </w:t>
      </w:r>
      <w:r w:rsidRPr="000B2A5C">
        <w:rPr>
          <w:rFonts w:ascii="Segoe UI Historic" w:hAnsi="Segoe UI Historic" w:cs="Segoe UI Historic"/>
          <w:bCs/>
          <w:sz w:val="24"/>
          <w:szCs w:val="24"/>
          <w:lang w:val="ca-ES"/>
        </w:rPr>
        <w:t>en la criança del nen en tot moment</w:t>
      </w:r>
      <w:r w:rsidR="004E6A51" w:rsidRPr="000B2A5C">
        <w:rPr>
          <w:rFonts w:ascii="Segoe UI Historic" w:hAnsi="Segoe UI Historic" w:cs="Segoe UI Historic"/>
          <w:bCs/>
          <w:sz w:val="24"/>
          <w:szCs w:val="24"/>
          <w:lang w:val="ca-ES"/>
        </w:rPr>
        <w:t>, així com la d’oferir un espai de trobada amb altres famílies per poder fer xerrades</w:t>
      </w:r>
      <w:r w:rsidR="001E1F45" w:rsidRPr="000B2A5C">
        <w:rPr>
          <w:rFonts w:ascii="Segoe UI Historic" w:hAnsi="Segoe UI Historic" w:cs="Segoe UI Historic"/>
          <w:bCs/>
          <w:sz w:val="24"/>
          <w:szCs w:val="24"/>
          <w:lang w:val="ca-ES"/>
        </w:rPr>
        <w:t>, com</w:t>
      </w:r>
      <w:r w:rsidR="004E6A51" w:rsidRPr="000B2A5C">
        <w:rPr>
          <w:rFonts w:ascii="Segoe UI Historic" w:hAnsi="Segoe UI Historic" w:cs="Segoe UI Historic"/>
          <w:bCs/>
          <w:sz w:val="24"/>
          <w:szCs w:val="24"/>
          <w:lang w:val="ca-ES"/>
        </w:rPr>
        <w:t xml:space="preserve"> </w:t>
      </w:r>
      <w:r w:rsidR="006F58F7" w:rsidRPr="000B2A5C">
        <w:rPr>
          <w:rFonts w:ascii="Segoe UI Historic" w:hAnsi="Segoe UI Historic" w:cs="Segoe UI Historic"/>
          <w:bCs/>
          <w:sz w:val="24"/>
          <w:szCs w:val="24"/>
          <w:lang w:val="ca-ES"/>
        </w:rPr>
        <w:t xml:space="preserve">per exemple, </w:t>
      </w:r>
      <w:r w:rsidR="004E6A51" w:rsidRPr="000B2A5C">
        <w:rPr>
          <w:rFonts w:ascii="Segoe UI Historic" w:hAnsi="Segoe UI Historic" w:cs="Segoe UI Historic"/>
          <w:bCs/>
          <w:sz w:val="24"/>
          <w:szCs w:val="24"/>
          <w:lang w:val="ca-ES"/>
        </w:rPr>
        <w:t xml:space="preserve">sobre lactància, alimentació, son, </w:t>
      </w:r>
      <w:proofErr w:type="spellStart"/>
      <w:r w:rsidR="004E6A51" w:rsidRPr="000B2A5C">
        <w:rPr>
          <w:rFonts w:ascii="Segoe UI Historic" w:hAnsi="Segoe UI Historic" w:cs="Segoe UI Historic"/>
          <w:bCs/>
          <w:sz w:val="24"/>
          <w:szCs w:val="24"/>
          <w:lang w:val="ca-ES"/>
        </w:rPr>
        <w:t>etc</w:t>
      </w:r>
      <w:proofErr w:type="spellEnd"/>
      <w:r w:rsidR="00D236DC" w:rsidRPr="000B2A5C">
        <w:rPr>
          <w:rFonts w:ascii="Segoe UI Historic" w:hAnsi="Segoe UI Historic" w:cs="Segoe UI Historic"/>
          <w:bCs/>
          <w:sz w:val="24"/>
          <w:szCs w:val="24"/>
          <w:lang w:val="ca-ES"/>
        </w:rPr>
        <w:t>,</w:t>
      </w:r>
      <w:r w:rsidR="006F58F7" w:rsidRPr="000B2A5C">
        <w:rPr>
          <w:rFonts w:ascii="Segoe UI Historic" w:hAnsi="Segoe UI Historic" w:cs="Segoe UI Historic"/>
          <w:bCs/>
          <w:sz w:val="24"/>
          <w:szCs w:val="24"/>
          <w:lang w:val="ca-ES"/>
        </w:rPr>
        <w:t xml:space="preserve"> acompanyades d’</w:t>
      </w:r>
      <w:r w:rsidR="00D236DC" w:rsidRPr="000B2A5C">
        <w:rPr>
          <w:rFonts w:ascii="Segoe UI Historic" w:hAnsi="Segoe UI Historic" w:cs="Segoe UI Historic"/>
          <w:bCs/>
          <w:sz w:val="24"/>
          <w:szCs w:val="24"/>
          <w:lang w:val="ca-ES"/>
        </w:rPr>
        <w:t>infusions, cafè i pastetes</w:t>
      </w:r>
      <w:r w:rsidR="006F58F7" w:rsidRPr="000B2A5C">
        <w:rPr>
          <w:rFonts w:ascii="Segoe UI Historic" w:hAnsi="Segoe UI Historic" w:cs="Segoe UI Historic"/>
          <w:bCs/>
          <w:sz w:val="24"/>
          <w:szCs w:val="24"/>
          <w:lang w:val="ca-ES"/>
        </w:rPr>
        <w:t>,</w:t>
      </w:r>
      <w:r w:rsidR="00D236DC" w:rsidRPr="000B2A5C">
        <w:rPr>
          <w:rFonts w:ascii="Segoe UI Historic" w:hAnsi="Segoe UI Historic" w:cs="Segoe UI Historic"/>
          <w:bCs/>
          <w:sz w:val="24"/>
          <w:szCs w:val="24"/>
          <w:lang w:val="ca-ES"/>
        </w:rPr>
        <w:t xml:space="preserve"> cortesia de la </w:t>
      </w:r>
      <w:r w:rsidR="00DE669B">
        <w:rPr>
          <w:rFonts w:ascii="Segoe UI Historic" w:hAnsi="Segoe UI Historic" w:cs="Segoe UI Historic"/>
          <w:bCs/>
          <w:sz w:val="24"/>
          <w:szCs w:val="24"/>
          <w:lang w:val="ca-ES"/>
        </w:rPr>
        <w:t xml:space="preserve">nostra </w:t>
      </w:r>
      <w:r w:rsidR="00D236DC" w:rsidRPr="000B2A5C">
        <w:rPr>
          <w:rFonts w:ascii="Segoe UI Historic" w:hAnsi="Segoe UI Historic" w:cs="Segoe UI Historic"/>
          <w:bCs/>
          <w:sz w:val="24"/>
          <w:szCs w:val="24"/>
          <w:lang w:val="ca-ES"/>
        </w:rPr>
        <w:t>llar.</w:t>
      </w:r>
    </w:p>
    <w:p w14:paraId="2216F2D7" w14:textId="76B8F08A"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Una part essencial i fonamental en el projecte, és la participació de les famílies en l'educació i la integració de les mateixes en el projecte educatiu de la llar, ja què és un factor determinant per al bon desenvolupament del menor.</w:t>
      </w:r>
    </w:p>
    <w:p w14:paraId="656EE70A" w14:textId="0DE6C1FF"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 xml:space="preserve">Els </w:t>
      </w:r>
      <w:r w:rsidR="00277C06">
        <w:rPr>
          <w:rFonts w:ascii="Segoe UI Historic" w:hAnsi="Segoe UI Historic" w:cs="Segoe UI Historic"/>
          <w:bCs/>
          <w:sz w:val="24"/>
          <w:szCs w:val="24"/>
          <w:lang w:val="ca-ES"/>
        </w:rPr>
        <w:t>infants</w:t>
      </w:r>
      <w:r w:rsidRPr="000B2A5C">
        <w:rPr>
          <w:rFonts w:ascii="Segoe UI Historic" w:hAnsi="Segoe UI Historic" w:cs="Segoe UI Historic"/>
          <w:bCs/>
          <w:sz w:val="24"/>
          <w:szCs w:val="24"/>
          <w:lang w:val="ca-ES"/>
        </w:rPr>
        <w:t xml:space="preserve"> són uns grans observadors, per la qual cosa si veuen als seus integrar-se i participar en la seva educació, els transmetran seguretat i confiança, facilitant així la incorporació a la </w:t>
      </w:r>
      <w:r w:rsidR="008531BF" w:rsidRPr="000B2A5C">
        <w:rPr>
          <w:rFonts w:ascii="Segoe UI Historic" w:hAnsi="Segoe UI Historic" w:cs="Segoe UI Historic"/>
          <w:bCs/>
          <w:sz w:val="24"/>
          <w:szCs w:val="24"/>
          <w:lang w:val="ca-ES"/>
        </w:rPr>
        <w:t>nostra llar.</w:t>
      </w:r>
    </w:p>
    <w:p w14:paraId="6AA248AA" w14:textId="315F3C85"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 xml:space="preserve">La cooperació entre totes dues parts està plena d'avantatges, facilitarà molt el treball de la </w:t>
      </w:r>
      <w:r w:rsidR="00204412">
        <w:rPr>
          <w:rFonts w:ascii="Segoe UI Historic" w:hAnsi="Segoe UI Historic" w:cs="Segoe UI Historic"/>
          <w:bCs/>
          <w:sz w:val="24"/>
          <w:szCs w:val="24"/>
          <w:lang w:val="ca-ES"/>
        </w:rPr>
        <w:t>M</w:t>
      </w:r>
      <w:r w:rsidRPr="000B2A5C">
        <w:rPr>
          <w:rFonts w:ascii="Segoe UI Historic" w:hAnsi="Segoe UI Historic" w:cs="Segoe UI Historic"/>
          <w:bCs/>
          <w:sz w:val="24"/>
          <w:szCs w:val="24"/>
          <w:lang w:val="ca-ES"/>
        </w:rPr>
        <w:t xml:space="preserve">are de </w:t>
      </w:r>
      <w:r w:rsidR="00204412">
        <w:rPr>
          <w:rFonts w:ascii="Segoe UI Historic" w:hAnsi="Segoe UI Historic" w:cs="Segoe UI Historic"/>
          <w:bCs/>
          <w:sz w:val="24"/>
          <w:szCs w:val="24"/>
          <w:lang w:val="ca-ES"/>
        </w:rPr>
        <w:t>D</w:t>
      </w:r>
      <w:r w:rsidRPr="000B2A5C">
        <w:rPr>
          <w:rFonts w:ascii="Segoe UI Historic" w:hAnsi="Segoe UI Historic" w:cs="Segoe UI Historic"/>
          <w:bCs/>
          <w:sz w:val="24"/>
          <w:szCs w:val="24"/>
          <w:lang w:val="ca-ES"/>
        </w:rPr>
        <w:t xml:space="preserve">ia així com el de les famílies, que s'aniran tranquil·les a complir amb els seus </w:t>
      </w:r>
      <w:r w:rsidR="00FB1818">
        <w:rPr>
          <w:rFonts w:ascii="Segoe UI Historic" w:hAnsi="Segoe UI Historic" w:cs="Segoe UI Historic"/>
          <w:bCs/>
          <w:sz w:val="24"/>
          <w:szCs w:val="24"/>
          <w:lang w:val="ca-ES"/>
        </w:rPr>
        <w:t>deures</w:t>
      </w:r>
      <w:r w:rsidR="00FB1818" w:rsidRPr="000B2A5C">
        <w:rPr>
          <w:rFonts w:ascii="Segoe UI Historic" w:hAnsi="Segoe UI Historic" w:cs="Segoe UI Historic"/>
          <w:bCs/>
          <w:sz w:val="24"/>
          <w:szCs w:val="24"/>
          <w:lang w:val="ca-ES"/>
        </w:rPr>
        <w:t xml:space="preserve"> </w:t>
      </w:r>
      <w:r w:rsidRPr="000B2A5C">
        <w:rPr>
          <w:rFonts w:ascii="Segoe UI Historic" w:hAnsi="Segoe UI Historic" w:cs="Segoe UI Historic"/>
          <w:bCs/>
          <w:sz w:val="24"/>
          <w:szCs w:val="24"/>
          <w:lang w:val="ca-ES"/>
        </w:rPr>
        <w:t xml:space="preserve">sabent que el seu fill/a </w:t>
      </w:r>
      <w:r w:rsidR="00F07690" w:rsidRPr="000B2A5C">
        <w:rPr>
          <w:rFonts w:ascii="Segoe UI Historic" w:hAnsi="Segoe UI Historic" w:cs="Segoe UI Historic"/>
          <w:bCs/>
          <w:sz w:val="24"/>
          <w:szCs w:val="24"/>
          <w:lang w:val="ca-ES"/>
        </w:rPr>
        <w:t>es</w:t>
      </w:r>
      <w:r w:rsidRPr="000B2A5C">
        <w:rPr>
          <w:rFonts w:ascii="Segoe UI Historic" w:hAnsi="Segoe UI Historic" w:cs="Segoe UI Historic"/>
          <w:bCs/>
          <w:sz w:val="24"/>
          <w:szCs w:val="24"/>
          <w:lang w:val="ca-ES"/>
        </w:rPr>
        <w:t xml:space="preserve"> queda tranquil</w:t>
      </w:r>
      <w:r w:rsidR="00F07690" w:rsidRPr="000B2A5C">
        <w:rPr>
          <w:rFonts w:ascii="Segoe UI Historic" w:hAnsi="Segoe UI Historic" w:cs="Segoe UI Historic"/>
          <w:bCs/>
          <w:sz w:val="24"/>
          <w:szCs w:val="24"/>
          <w:lang w:val="ca-ES"/>
        </w:rPr>
        <w:t xml:space="preserve"> </w:t>
      </w:r>
      <w:r w:rsidRPr="000B2A5C">
        <w:rPr>
          <w:rFonts w:ascii="Segoe UI Historic" w:hAnsi="Segoe UI Historic" w:cs="Segoe UI Historic"/>
          <w:bCs/>
          <w:sz w:val="24"/>
          <w:szCs w:val="24"/>
          <w:lang w:val="ca-ES"/>
        </w:rPr>
        <w:t>i feliç.</w:t>
      </w:r>
    </w:p>
    <w:p w14:paraId="6E77CEC1" w14:textId="77777777"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És important que les famílies dediquin un temps al comiat i a la benvinguda, en aquest període de temps, mentre els nens continuen jugant i aprenent, s'estableix un vincle que afavoreix la comunicació entre tots dos.</w:t>
      </w:r>
    </w:p>
    <w:p w14:paraId="158CDB8B" w14:textId="77777777" w:rsidR="00B2760E" w:rsidRPr="000B2A5C" w:rsidRDefault="00B2760E" w:rsidP="00380077">
      <w:pPr>
        <w:jc w:val="both"/>
        <w:rPr>
          <w:rFonts w:ascii="Segoe UI Historic" w:hAnsi="Segoe UI Historic" w:cs="Segoe UI Historic"/>
          <w:bCs/>
          <w:sz w:val="24"/>
          <w:szCs w:val="24"/>
          <w:lang w:val="ca-ES"/>
        </w:rPr>
      </w:pPr>
    </w:p>
    <w:p w14:paraId="0F2CE118" w14:textId="750680EC"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Entrevista inicial:</w:t>
      </w:r>
    </w:p>
    <w:p w14:paraId="213FA348" w14:textId="14B12808" w:rsidR="00966918" w:rsidRPr="000B2A5C" w:rsidRDefault="00A9084F"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 xml:space="preserve">Convidarem </w:t>
      </w:r>
      <w:r w:rsidR="00380077" w:rsidRPr="000B2A5C">
        <w:rPr>
          <w:rFonts w:ascii="Segoe UI Historic" w:hAnsi="Segoe UI Historic" w:cs="Segoe UI Historic"/>
          <w:bCs/>
          <w:sz w:val="24"/>
          <w:szCs w:val="24"/>
          <w:lang w:val="ca-ES"/>
        </w:rPr>
        <w:t xml:space="preserve">a les famílies a conèixer </w:t>
      </w:r>
      <w:r w:rsidR="00D30983" w:rsidRPr="000B2A5C">
        <w:rPr>
          <w:rFonts w:ascii="Segoe UI Historic" w:hAnsi="Segoe UI Historic" w:cs="Segoe UI Historic"/>
          <w:bCs/>
          <w:sz w:val="24"/>
          <w:szCs w:val="24"/>
          <w:lang w:val="ca-ES"/>
        </w:rPr>
        <w:t>el projecte, realitzant una sèrie de preguntes en relació al nen/a</w:t>
      </w:r>
      <w:r w:rsidR="00966918" w:rsidRPr="000B2A5C">
        <w:rPr>
          <w:rFonts w:ascii="Segoe UI Historic" w:hAnsi="Segoe UI Historic" w:cs="Segoe UI Historic"/>
          <w:bCs/>
          <w:sz w:val="24"/>
          <w:szCs w:val="24"/>
          <w:lang w:val="ca-ES"/>
        </w:rPr>
        <w:t xml:space="preserve">, per tal de que disposem </w:t>
      </w:r>
      <w:r w:rsidR="00D30983" w:rsidRPr="000B2A5C">
        <w:rPr>
          <w:rFonts w:ascii="Segoe UI Historic" w:hAnsi="Segoe UI Historic" w:cs="Segoe UI Historic"/>
          <w:bCs/>
          <w:sz w:val="24"/>
          <w:szCs w:val="24"/>
          <w:lang w:val="ca-ES"/>
        </w:rPr>
        <w:t xml:space="preserve">d’informació </w:t>
      </w:r>
      <w:r w:rsidR="00966918" w:rsidRPr="000B2A5C">
        <w:rPr>
          <w:rFonts w:ascii="Segoe UI Historic" w:hAnsi="Segoe UI Historic" w:cs="Segoe UI Historic"/>
          <w:bCs/>
          <w:sz w:val="24"/>
          <w:szCs w:val="24"/>
          <w:lang w:val="ca-ES"/>
        </w:rPr>
        <w:t xml:space="preserve">inicial </w:t>
      </w:r>
      <w:r w:rsidRPr="000B2A5C">
        <w:rPr>
          <w:rFonts w:ascii="Segoe UI Historic" w:hAnsi="Segoe UI Historic" w:cs="Segoe UI Historic"/>
          <w:bCs/>
          <w:sz w:val="24"/>
          <w:szCs w:val="24"/>
          <w:lang w:val="ca-ES"/>
        </w:rPr>
        <w:t xml:space="preserve">suficient </w:t>
      </w:r>
      <w:r w:rsidR="00D30983" w:rsidRPr="000B2A5C">
        <w:rPr>
          <w:rFonts w:ascii="Segoe UI Historic" w:hAnsi="Segoe UI Historic" w:cs="Segoe UI Historic"/>
          <w:bCs/>
          <w:sz w:val="24"/>
          <w:szCs w:val="24"/>
          <w:lang w:val="ca-ES"/>
        </w:rPr>
        <w:t xml:space="preserve">sobre els seus hàbits, preferències, </w:t>
      </w:r>
      <w:r w:rsidR="00966918" w:rsidRPr="000B2A5C">
        <w:rPr>
          <w:rFonts w:ascii="Segoe UI Historic" w:hAnsi="Segoe UI Historic" w:cs="Segoe UI Historic"/>
          <w:bCs/>
          <w:sz w:val="24"/>
          <w:szCs w:val="24"/>
          <w:lang w:val="ca-ES"/>
        </w:rPr>
        <w:t>moment maduratiu, etc.</w:t>
      </w:r>
    </w:p>
    <w:p w14:paraId="3F3C1D99" w14:textId="77777777"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Reunions amb les famílies:</w:t>
      </w:r>
    </w:p>
    <w:p w14:paraId="206820E4" w14:textId="4648BF9A"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 xml:space="preserve">La </w:t>
      </w:r>
      <w:r w:rsidR="00C4215D">
        <w:rPr>
          <w:rFonts w:ascii="Segoe UI Historic" w:hAnsi="Segoe UI Historic" w:cs="Segoe UI Historic"/>
          <w:bCs/>
          <w:sz w:val="24"/>
          <w:szCs w:val="24"/>
          <w:lang w:val="ca-ES"/>
        </w:rPr>
        <w:t>M</w:t>
      </w:r>
      <w:r w:rsidRPr="000B2A5C">
        <w:rPr>
          <w:rFonts w:ascii="Segoe UI Historic" w:hAnsi="Segoe UI Historic" w:cs="Segoe UI Historic"/>
          <w:bCs/>
          <w:sz w:val="24"/>
          <w:szCs w:val="24"/>
          <w:lang w:val="ca-ES"/>
        </w:rPr>
        <w:t xml:space="preserve">are de </w:t>
      </w:r>
      <w:r w:rsidR="00C4215D">
        <w:rPr>
          <w:rFonts w:ascii="Segoe UI Historic" w:hAnsi="Segoe UI Historic" w:cs="Segoe UI Historic"/>
          <w:bCs/>
          <w:sz w:val="24"/>
          <w:szCs w:val="24"/>
          <w:lang w:val="ca-ES"/>
        </w:rPr>
        <w:t>D</w:t>
      </w:r>
      <w:r w:rsidRPr="000B2A5C">
        <w:rPr>
          <w:rFonts w:ascii="Segoe UI Historic" w:hAnsi="Segoe UI Historic" w:cs="Segoe UI Historic"/>
          <w:bCs/>
          <w:sz w:val="24"/>
          <w:szCs w:val="24"/>
          <w:lang w:val="ca-ES"/>
        </w:rPr>
        <w:t>ia estarà oberta a rebre a les famílies quan així ho desitgin</w:t>
      </w:r>
      <w:r w:rsidR="00966918" w:rsidRPr="000B2A5C">
        <w:rPr>
          <w:rFonts w:ascii="Segoe UI Historic" w:hAnsi="Segoe UI Historic" w:cs="Segoe UI Historic"/>
          <w:bCs/>
          <w:sz w:val="24"/>
          <w:szCs w:val="24"/>
          <w:lang w:val="ca-ES"/>
        </w:rPr>
        <w:t xml:space="preserve">. De la mateixa manera, quan observem algun tipus de canvi significatiu, </w:t>
      </w:r>
      <w:r w:rsidR="00221933">
        <w:rPr>
          <w:rFonts w:ascii="Segoe UI Historic" w:hAnsi="Segoe UI Historic" w:cs="Segoe UI Historic"/>
          <w:bCs/>
          <w:sz w:val="24"/>
          <w:szCs w:val="24"/>
          <w:lang w:val="ca-ES"/>
        </w:rPr>
        <w:t>e</w:t>
      </w:r>
      <w:r w:rsidR="00DE669B">
        <w:rPr>
          <w:rFonts w:ascii="Segoe UI Historic" w:hAnsi="Segoe UI Historic" w:cs="Segoe UI Historic"/>
          <w:bCs/>
          <w:sz w:val="24"/>
          <w:szCs w:val="24"/>
          <w:lang w:val="ca-ES"/>
        </w:rPr>
        <w:t xml:space="preserve">s </w:t>
      </w:r>
      <w:r w:rsidRPr="000B2A5C">
        <w:rPr>
          <w:rFonts w:ascii="Segoe UI Historic" w:hAnsi="Segoe UI Historic" w:cs="Segoe UI Historic"/>
          <w:bCs/>
          <w:sz w:val="24"/>
          <w:szCs w:val="24"/>
          <w:lang w:val="ca-ES"/>
        </w:rPr>
        <w:t xml:space="preserve">convocarà una reunió amb </w:t>
      </w:r>
      <w:r w:rsidR="00A9084F" w:rsidRPr="000B2A5C">
        <w:rPr>
          <w:rFonts w:ascii="Segoe UI Historic" w:hAnsi="Segoe UI Historic" w:cs="Segoe UI Historic"/>
          <w:bCs/>
          <w:sz w:val="24"/>
          <w:szCs w:val="24"/>
          <w:lang w:val="ca-ES"/>
        </w:rPr>
        <w:t xml:space="preserve">elles. </w:t>
      </w:r>
    </w:p>
    <w:p w14:paraId="55C28EC9" w14:textId="04948D44" w:rsidR="00380077" w:rsidRPr="000B2A5C" w:rsidRDefault="00A9084F"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L’intercanvi d’informació serà diari</w:t>
      </w:r>
      <w:r w:rsidR="00380077" w:rsidRPr="000B2A5C">
        <w:rPr>
          <w:rFonts w:ascii="Segoe UI Historic" w:hAnsi="Segoe UI Historic" w:cs="Segoe UI Historic"/>
          <w:bCs/>
          <w:sz w:val="24"/>
          <w:szCs w:val="24"/>
          <w:lang w:val="ca-ES"/>
        </w:rPr>
        <w:t xml:space="preserve"> a l'arribada i a la recollida, amb el que, a priori, la informació que es transmeti serà suficient.</w:t>
      </w:r>
    </w:p>
    <w:p w14:paraId="23ECAB8F" w14:textId="77777777" w:rsidR="00380077" w:rsidRPr="000B2A5C" w:rsidRDefault="00380077" w:rsidP="00380077">
      <w:pPr>
        <w:jc w:val="both"/>
        <w:rPr>
          <w:rFonts w:ascii="Segoe UI Historic" w:hAnsi="Segoe UI Historic" w:cs="Segoe UI Historic"/>
          <w:bCs/>
          <w:sz w:val="24"/>
          <w:szCs w:val="24"/>
          <w:lang w:val="ca-ES"/>
        </w:rPr>
      </w:pPr>
    </w:p>
    <w:p w14:paraId="40733EAC" w14:textId="2AD5EA08" w:rsidR="00C66204" w:rsidRDefault="00C66204" w:rsidP="00380077">
      <w:pPr>
        <w:jc w:val="both"/>
        <w:rPr>
          <w:rFonts w:ascii="Segoe UI Historic" w:hAnsi="Segoe UI Historic" w:cs="Segoe UI Historic"/>
          <w:bCs/>
          <w:sz w:val="24"/>
          <w:szCs w:val="24"/>
          <w:lang w:val="ca-ES"/>
        </w:rPr>
      </w:pPr>
    </w:p>
    <w:p w14:paraId="6B7FEF20" w14:textId="77777777" w:rsidR="00C14E2F" w:rsidRPr="000B2A5C" w:rsidRDefault="00C14E2F" w:rsidP="00380077">
      <w:pPr>
        <w:jc w:val="both"/>
        <w:rPr>
          <w:rFonts w:ascii="Segoe UI Historic" w:hAnsi="Segoe UI Historic" w:cs="Segoe UI Historic"/>
          <w:bCs/>
          <w:sz w:val="24"/>
          <w:szCs w:val="24"/>
          <w:lang w:val="ca-ES"/>
        </w:rPr>
      </w:pPr>
    </w:p>
    <w:p w14:paraId="23E3FE2E" w14:textId="77777777" w:rsidR="00C66204" w:rsidRPr="000B2A5C" w:rsidRDefault="00C66204" w:rsidP="00380077">
      <w:pPr>
        <w:jc w:val="both"/>
        <w:rPr>
          <w:rFonts w:ascii="Segoe UI Historic" w:hAnsi="Segoe UI Historic" w:cs="Segoe UI Historic"/>
          <w:bCs/>
          <w:sz w:val="24"/>
          <w:szCs w:val="24"/>
          <w:lang w:val="ca-ES"/>
        </w:rPr>
      </w:pPr>
    </w:p>
    <w:p w14:paraId="497E4E10" w14:textId="7C9B012D"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lastRenderedPageBreak/>
        <w:t>Reunions entre famílies:</w:t>
      </w:r>
    </w:p>
    <w:p w14:paraId="57E7E38E" w14:textId="77777777" w:rsidR="00380077" w:rsidRPr="000B2A5C" w:rsidRDefault="00380077" w:rsidP="00380077">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A l'inici es convocarà a totes les famílies perquè es coneguin entre si i es pugui parlar de manera conjunta del projecte i de dubtes que sorgeixin sobre aquest tema.</w:t>
      </w:r>
    </w:p>
    <w:p w14:paraId="4A2195CE" w14:textId="30564E67" w:rsidR="00711EB1" w:rsidRPr="000B2A5C" w:rsidRDefault="00F56F40" w:rsidP="00C66204">
      <w:pPr>
        <w:jc w:val="both"/>
        <w:rPr>
          <w:rFonts w:ascii="Segoe UI Historic" w:hAnsi="Segoe UI Historic" w:cs="Segoe UI Historic"/>
          <w:bCs/>
          <w:sz w:val="24"/>
          <w:szCs w:val="24"/>
          <w:lang w:val="ca-ES"/>
        </w:rPr>
      </w:pPr>
      <w:r w:rsidRPr="000B2A5C">
        <w:rPr>
          <w:rFonts w:ascii="Segoe UI Historic" w:hAnsi="Segoe UI Historic" w:cs="Segoe UI Historic"/>
          <w:bCs/>
          <w:sz w:val="24"/>
          <w:szCs w:val="24"/>
          <w:lang w:val="ca-ES"/>
        </w:rPr>
        <w:t>Eventualment si ho veiem necessari, é</w:t>
      </w:r>
      <w:r w:rsidR="00380077" w:rsidRPr="000B2A5C">
        <w:rPr>
          <w:rFonts w:ascii="Segoe UI Historic" w:hAnsi="Segoe UI Historic" w:cs="Segoe UI Historic"/>
          <w:bCs/>
          <w:sz w:val="24"/>
          <w:szCs w:val="24"/>
          <w:lang w:val="ca-ES"/>
        </w:rPr>
        <w:t>s convocarà una reunió amb totes les famílies per a avaluar el projecte</w:t>
      </w:r>
      <w:r w:rsidRPr="000B2A5C">
        <w:rPr>
          <w:rFonts w:ascii="Segoe UI Historic" w:hAnsi="Segoe UI Historic" w:cs="Segoe UI Historic"/>
          <w:bCs/>
          <w:sz w:val="24"/>
          <w:szCs w:val="24"/>
          <w:lang w:val="ca-ES"/>
        </w:rPr>
        <w:t xml:space="preserve">, </w:t>
      </w:r>
      <w:r w:rsidR="00380077" w:rsidRPr="000B2A5C">
        <w:rPr>
          <w:rFonts w:ascii="Segoe UI Historic" w:hAnsi="Segoe UI Historic" w:cs="Segoe UI Historic"/>
          <w:bCs/>
          <w:sz w:val="24"/>
          <w:szCs w:val="24"/>
          <w:lang w:val="ca-ES"/>
        </w:rPr>
        <w:t>buscar millores i aportar suggeriments entre tots/</w:t>
      </w:r>
      <w:r w:rsidR="006E2F31">
        <w:rPr>
          <w:rFonts w:ascii="Segoe UI Historic" w:hAnsi="Segoe UI Historic" w:cs="Segoe UI Historic"/>
          <w:bCs/>
          <w:sz w:val="24"/>
          <w:szCs w:val="24"/>
          <w:lang w:val="ca-ES"/>
        </w:rPr>
        <w:t>e</w:t>
      </w:r>
      <w:r w:rsidR="00380077" w:rsidRPr="000B2A5C">
        <w:rPr>
          <w:rFonts w:ascii="Segoe UI Historic" w:hAnsi="Segoe UI Historic" w:cs="Segoe UI Historic"/>
          <w:bCs/>
          <w:sz w:val="24"/>
          <w:szCs w:val="24"/>
          <w:lang w:val="ca-ES"/>
        </w:rPr>
        <w:t>s</w:t>
      </w:r>
      <w:r w:rsidRPr="000B2A5C">
        <w:rPr>
          <w:rFonts w:ascii="Segoe UI Historic" w:hAnsi="Segoe UI Historic" w:cs="Segoe UI Historic"/>
          <w:bCs/>
          <w:sz w:val="24"/>
          <w:szCs w:val="24"/>
          <w:lang w:val="ca-ES"/>
        </w:rPr>
        <w:t>. D</w:t>
      </w:r>
      <w:r w:rsidR="00380077" w:rsidRPr="000B2A5C">
        <w:rPr>
          <w:rFonts w:ascii="Segoe UI Historic" w:hAnsi="Segoe UI Historic" w:cs="Segoe UI Historic"/>
          <w:bCs/>
          <w:sz w:val="24"/>
          <w:szCs w:val="24"/>
          <w:lang w:val="ca-ES"/>
        </w:rPr>
        <w:t xml:space="preserve">'aquesta manera, estarem implicant </w:t>
      </w:r>
      <w:r w:rsidR="00C14E2F">
        <w:rPr>
          <w:rFonts w:ascii="Segoe UI Historic" w:hAnsi="Segoe UI Historic" w:cs="Segoe UI Historic"/>
          <w:bCs/>
          <w:sz w:val="24"/>
          <w:szCs w:val="24"/>
          <w:lang w:val="ca-ES"/>
        </w:rPr>
        <w:t xml:space="preserve">a </w:t>
      </w:r>
      <w:r w:rsidR="00380077" w:rsidRPr="000B2A5C">
        <w:rPr>
          <w:rFonts w:ascii="Segoe UI Historic" w:hAnsi="Segoe UI Historic" w:cs="Segoe UI Historic"/>
          <w:bCs/>
          <w:sz w:val="24"/>
          <w:szCs w:val="24"/>
          <w:lang w:val="ca-ES"/>
        </w:rPr>
        <w:t>les famílies en el procés educatiu dels seus fills/</w:t>
      </w:r>
      <w:r w:rsidR="000D13C5">
        <w:rPr>
          <w:rFonts w:ascii="Segoe UI Historic" w:hAnsi="Segoe UI Historic" w:cs="Segoe UI Historic"/>
          <w:bCs/>
          <w:sz w:val="24"/>
          <w:szCs w:val="24"/>
          <w:lang w:val="ca-ES"/>
        </w:rPr>
        <w:t>e</w:t>
      </w:r>
      <w:r w:rsidR="00380077" w:rsidRPr="000B2A5C">
        <w:rPr>
          <w:rFonts w:ascii="Segoe UI Historic" w:hAnsi="Segoe UI Historic" w:cs="Segoe UI Historic"/>
          <w:bCs/>
          <w:sz w:val="24"/>
          <w:szCs w:val="24"/>
          <w:lang w:val="ca-ES"/>
        </w:rPr>
        <w:t xml:space="preserve">s </w:t>
      </w:r>
      <w:r w:rsidR="00C66204" w:rsidRPr="000B2A5C">
        <w:rPr>
          <w:rFonts w:ascii="Segoe UI Historic" w:hAnsi="Segoe UI Historic" w:cs="Segoe UI Historic"/>
          <w:bCs/>
          <w:sz w:val="24"/>
          <w:szCs w:val="24"/>
          <w:lang w:val="ca-ES"/>
        </w:rPr>
        <w:t xml:space="preserve">a la nostra llar. Per altra banda, ajudem al fet </w:t>
      </w:r>
      <w:r w:rsidR="00380077" w:rsidRPr="000B2A5C">
        <w:rPr>
          <w:rFonts w:ascii="Segoe UI Historic" w:hAnsi="Segoe UI Historic" w:cs="Segoe UI Historic"/>
          <w:bCs/>
          <w:sz w:val="24"/>
          <w:szCs w:val="24"/>
          <w:lang w:val="ca-ES"/>
        </w:rPr>
        <w:t xml:space="preserve">que les famílies </w:t>
      </w:r>
      <w:proofErr w:type="spellStart"/>
      <w:r w:rsidR="00380077" w:rsidRPr="000B2A5C">
        <w:rPr>
          <w:rFonts w:ascii="Segoe UI Historic" w:hAnsi="Segoe UI Historic" w:cs="Segoe UI Historic"/>
          <w:bCs/>
          <w:sz w:val="24"/>
          <w:szCs w:val="24"/>
          <w:lang w:val="ca-ES"/>
        </w:rPr>
        <w:t>empatitzin</w:t>
      </w:r>
      <w:proofErr w:type="spellEnd"/>
      <w:r w:rsidR="00380077" w:rsidRPr="000B2A5C">
        <w:rPr>
          <w:rFonts w:ascii="Segoe UI Historic" w:hAnsi="Segoe UI Historic" w:cs="Segoe UI Historic"/>
          <w:bCs/>
          <w:sz w:val="24"/>
          <w:szCs w:val="24"/>
          <w:lang w:val="ca-ES"/>
        </w:rPr>
        <w:t xml:space="preserve"> entre si i </w:t>
      </w:r>
      <w:r w:rsidR="00C66204" w:rsidRPr="000B2A5C">
        <w:rPr>
          <w:rFonts w:ascii="Segoe UI Historic" w:hAnsi="Segoe UI Historic" w:cs="Segoe UI Historic"/>
          <w:bCs/>
          <w:sz w:val="24"/>
          <w:szCs w:val="24"/>
          <w:lang w:val="ca-ES"/>
        </w:rPr>
        <w:t xml:space="preserve">es </w:t>
      </w:r>
      <w:r w:rsidR="00380077" w:rsidRPr="000B2A5C">
        <w:rPr>
          <w:rFonts w:ascii="Segoe UI Historic" w:hAnsi="Segoe UI Historic" w:cs="Segoe UI Historic"/>
          <w:bCs/>
          <w:sz w:val="24"/>
          <w:szCs w:val="24"/>
          <w:lang w:val="ca-ES"/>
        </w:rPr>
        <w:t xml:space="preserve">sentin compreses i orientades en poder compartir i rebre </w:t>
      </w:r>
      <w:r w:rsidR="008C5BEF" w:rsidRPr="000B2A5C">
        <w:rPr>
          <w:rFonts w:ascii="Segoe UI Historic" w:hAnsi="Segoe UI Historic" w:cs="Segoe UI Historic"/>
          <w:bCs/>
          <w:sz w:val="24"/>
          <w:szCs w:val="24"/>
          <w:lang w:val="ca-ES"/>
        </w:rPr>
        <w:t>la informació</w:t>
      </w:r>
      <w:r w:rsidR="00C66204" w:rsidRPr="000B2A5C">
        <w:rPr>
          <w:rFonts w:ascii="Segoe UI Historic" w:hAnsi="Segoe UI Historic" w:cs="Segoe UI Historic"/>
          <w:bCs/>
          <w:sz w:val="24"/>
          <w:szCs w:val="24"/>
          <w:lang w:val="ca-ES"/>
        </w:rPr>
        <w:t xml:space="preserve"> que necessiten</w:t>
      </w:r>
      <w:r w:rsidR="00380077" w:rsidRPr="000B2A5C">
        <w:rPr>
          <w:rFonts w:ascii="Segoe UI Historic" w:hAnsi="Segoe UI Historic" w:cs="Segoe UI Historic"/>
          <w:bCs/>
          <w:sz w:val="24"/>
          <w:szCs w:val="24"/>
          <w:lang w:val="ca-ES"/>
        </w:rPr>
        <w:t>.</w:t>
      </w:r>
    </w:p>
    <w:p w14:paraId="7646BD1A" w14:textId="77777777" w:rsidR="004228D8" w:rsidRDefault="004228D8" w:rsidP="00150B11">
      <w:pPr>
        <w:spacing w:line="360" w:lineRule="auto"/>
        <w:jc w:val="both"/>
        <w:rPr>
          <w:rFonts w:ascii="Segoe UI Historic" w:hAnsi="Segoe UI Historic" w:cs="Segoe UI Historic"/>
          <w:b/>
          <w:sz w:val="24"/>
          <w:szCs w:val="24"/>
          <w:lang w:val="ca-ES"/>
        </w:rPr>
      </w:pPr>
      <w:bookmarkStart w:id="15" w:name="_Hlk101866664"/>
    </w:p>
    <w:p w14:paraId="0C4DD610" w14:textId="5AD994A6" w:rsidR="00150B11" w:rsidRPr="000B2A5C" w:rsidRDefault="00150B11" w:rsidP="00150B11">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b/>
          <w:sz w:val="24"/>
          <w:szCs w:val="24"/>
          <w:lang w:val="ca-ES"/>
        </w:rPr>
        <w:t>Horari</w:t>
      </w:r>
    </w:p>
    <w:p w14:paraId="11BC931F" w14:textId="167D7F43" w:rsidR="00150B11" w:rsidRPr="000B2A5C" w:rsidRDefault="00150B11" w:rsidP="00150B11">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L’horari serà de dilluns a divendres </w:t>
      </w:r>
      <w:r w:rsidR="009B543E" w:rsidRPr="000B2A5C">
        <w:rPr>
          <w:rFonts w:ascii="Segoe UI Historic" w:hAnsi="Segoe UI Historic" w:cs="Segoe UI Historic"/>
          <w:sz w:val="24"/>
          <w:szCs w:val="24"/>
          <w:lang w:val="ca-ES"/>
        </w:rPr>
        <w:t>amb flexibilitat en l’entrada</w:t>
      </w:r>
      <w:r w:rsidR="00BF2077">
        <w:rPr>
          <w:rFonts w:ascii="Segoe UI Historic" w:hAnsi="Segoe UI Historic" w:cs="Segoe UI Historic"/>
          <w:sz w:val="24"/>
          <w:szCs w:val="24"/>
          <w:lang w:val="ca-ES"/>
        </w:rPr>
        <w:t>,</w:t>
      </w:r>
      <w:r w:rsidR="009B543E" w:rsidRPr="000B2A5C">
        <w:rPr>
          <w:rFonts w:ascii="Segoe UI Historic" w:hAnsi="Segoe UI Historic" w:cs="Segoe UI Historic"/>
          <w:sz w:val="24"/>
          <w:szCs w:val="24"/>
          <w:lang w:val="ca-ES"/>
        </w:rPr>
        <w:t xml:space="preserve"> de 8:00</w:t>
      </w:r>
      <w:r w:rsidR="00BF2077">
        <w:rPr>
          <w:rFonts w:ascii="Segoe UI Historic" w:hAnsi="Segoe UI Historic" w:cs="Segoe UI Historic"/>
          <w:sz w:val="24"/>
          <w:szCs w:val="24"/>
          <w:lang w:val="ca-ES"/>
        </w:rPr>
        <w:t>h</w:t>
      </w:r>
      <w:r w:rsidR="009B543E" w:rsidRPr="000B2A5C">
        <w:rPr>
          <w:rFonts w:ascii="Segoe UI Historic" w:hAnsi="Segoe UI Historic" w:cs="Segoe UI Historic"/>
          <w:sz w:val="24"/>
          <w:szCs w:val="24"/>
          <w:lang w:val="ca-ES"/>
        </w:rPr>
        <w:t xml:space="preserve"> a </w:t>
      </w:r>
      <w:r w:rsidRPr="000B2A5C">
        <w:rPr>
          <w:rFonts w:ascii="Segoe UI Historic" w:hAnsi="Segoe UI Historic" w:cs="Segoe UI Historic"/>
          <w:sz w:val="24"/>
          <w:szCs w:val="24"/>
          <w:lang w:val="ca-ES"/>
        </w:rPr>
        <w:t>9:00h</w:t>
      </w:r>
      <w:r w:rsidR="009B543E" w:rsidRPr="000B2A5C">
        <w:rPr>
          <w:rFonts w:ascii="Segoe UI Historic" w:hAnsi="Segoe UI Historic" w:cs="Segoe UI Historic"/>
          <w:sz w:val="24"/>
          <w:szCs w:val="24"/>
          <w:lang w:val="ca-ES"/>
        </w:rPr>
        <w:t>, i a la sortida</w:t>
      </w:r>
      <w:r w:rsidR="00BF2077">
        <w:rPr>
          <w:rFonts w:ascii="Segoe UI Historic" w:hAnsi="Segoe UI Historic" w:cs="Segoe UI Historic"/>
          <w:sz w:val="24"/>
          <w:szCs w:val="24"/>
          <w:lang w:val="ca-ES"/>
        </w:rPr>
        <w:t>,</w:t>
      </w:r>
      <w:r w:rsidR="009B543E" w:rsidRPr="000B2A5C">
        <w:rPr>
          <w:rFonts w:ascii="Segoe UI Historic" w:hAnsi="Segoe UI Historic" w:cs="Segoe UI Historic"/>
          <w:sz w:val="24"/>
          <w:szCs w:val="24"/>
          <w:lang w:val="ca-ES"/>
        </w:rPr>
        <w:t xml:space="preserve"> de </w:t>
      </w:r>
      <w:r w:rsidRPr="000B2A5C">
        <w:rPr>
          <w:rFonts w:ascii="Segoe UI Historic" w:hAnsi="Segoe UI Historic" w:cs="Segoe UI Historic"/>
          <w:sz w:val="24"/>
          <w:szCs w:val="24"/>
          <w:lang w:val="ca-ES"/>
        </w:rPr>
        <w:t>15:00h</w:t>
      </w:r>
      <w:r w:rsidR="009B543E" w:rsidRPr="000B2A5C">
        <w:rPr>
          <w:rFonts w:ascii="Segoe UI Historic" w:hAnsi="Segoe UI Historic" w:cs="Segoe UI Historic"/>
          <w:sz w:val="24"/>
          <w:szCs w:val="24"/>
          <w:lang w:val="ca-ES"/>
        </w:rPr>
        <w:t xml:space="preserve"> a 16:00h. </w:t>
      </w:r>
      <w:r w:rsidRPr="000B2A5C">
        <w:rPr>
          <w:rFonts w:ascii="Segoe UI Historic" w:hAnsi="Segoe UI Historic" w:cs="Segoe UI Historic"/>
          <w:sz w:val="24"/>
          <w:szCs w:val="24"/>
          <w:lang w:val="ca-ES"/>
        </w:rPr>
        <w:t xml:space="preserve">El servei s’executarà </w:t>
      </w:r>
      <w:r w:rsidR="009B543E" w:rsidRPr="000B2A5C">
        <w:rPr>
          <w:rFonts w:ascii="Segoe UI Historic" w:hAnsi="Segoe UI Historic" w:cs="Segoe UI Historic"/>
          <w:sz w:val="24"/>
          <w:szCs w:val="24"/>
          <w:lang w:val="ca-ES"/>
        </w:rPr>
        <w:t xml:space="preserve">en funció de les hores pactades en el contracte inicial, amb </w:t>
      </w:r>
      <w:r w:rsidRPr="000B2A5C">
        <w:rPr>
          <w:rFonts w:ascii="Segoe UI Historic" w:hAnsi="Segoe UI Historic" w:cs="Segoe UI Historic"/>
          <w:sz w:val="24"/>
          <w:szCs w:val="24"/>
          <w:lang w:val="ca-ES"/>
        </w:rPr>
        <w:t>excepció dels festius i dies de lliure disposició, així com les vacances escolars de Nadal</w:t>
      </w:r>
      <w:r w:rsidR="009B543E" w:rsidRPr="000B2A5C">
        <w:rPr>
          <w:rFonts w:ascii="Segoe UI Historic" w:hAnsi="Segoe UI Historic" w:cs="Segoe UI Historic"/>
          <w:sz w:val="24"/>
          <w:szCs w:val="24"/>
          <w:lang w:val="ca-ES"/>
        </w:rPr>
        <w:t>,</w:t>
      </w:r>
      <w:r w:rsidRPr="000B2A5C">
        <w:rPr>
          <w:rFonts w:ascii="Segoe UI Historic" w:hAnsi="Segoe UI Historic" w:cs="Segoe UI Historic"/>
          <w:sz w:val="24"/>
          <w:szCs w:val="24"/>
          <w:lang w:val="ca-ES"/>
        </w:rPr>
        <w:t xml:space="preserve"> Setmana Santa i el mes d’Agost que s’indiquen en el calendari anual de prestació del servei</w:t>
      </w:r>
      <w:r w:rsidR="009B543E" w:rsidRPr="000B2A5C">
        <w:rPr>
          <w:rFonts w:ascii="Segoe UI Historic" w:hAnsi="Segoe UI Historic" w:cs="Segoe UI Historic"/>
          <w:sz w:val="24"/>
          <w:szCs w:val="24"/>
          <w:lang w:val="ca-ES"/>
        </w:rPr>
        <w:t>.</w:t>
      </w:r>
    </w:p>
    <w:p w14:paraId="14712082" w14:textId="1F1A8380" w:rsidR="00150B11" w:rsidRPr="000B2A5C" w:rsidRDefault="00150B11" w:rsidP="00150B11">
      <w:pPr>
        <w:spacing w:line="360" w:lineRule="auto"/>
        <w:jc w:val="both"/>
        <w:rPr>
          <w:rFonts w:ascii="Segoe UI Historic" w:hAnsi="Segoe UI Historic" w:cs="Segoe UI Historic"/>
          <w:sz w:val="24"/>
          <w:szCs w:val="24"/>
          <w:lang w:val="ca-ES"/>
        </w:rPr>
      </w:pPr>
    </w:p>
    <w:p w14:paraId="3D880650" w14:textId="2667043B" w:rsidR="00647920" w:rsidRDefault="00647920" w:rsidP="00150B11">
      <w:pPr>
        <w:spacing w:line="360" w:lineRule="auto"/>
        <w:jc w:val="both"/>
        <w:rPr>
          <w:rFonts w:ascii="Segoe UI Historic" w:hAnsi="Segoe UI Historic" w:cs="Segoe UI Historic"/>
          <w:sz w:val="24"/>
          <w:szCs w:val="24"/>
          <w:lang w:val="ca-ES"/>
        </w:rPr>
      </w:pPr>
    </w:p>
    <w:p w14:paraId="591A04C1" w14:textId="5635383A" w:rsidR="00647920" w:rsidRDefault="00647920" w:rsidP="00150B11">
      <w:pPr>
        <w:spacing w:line="360" w:lineRule="auto"/>
        <w:jc w:val="both"/>
        <w:rPr>
          <w:rFonts w:ascii="Segoe UI Historic" w:hAnsi="Segoe UI Historic" w:cs="Segoe UI Historic"/>
          <w:sz w:val="24"/>
          <w:szCs w:val="24"/>
          <w:lang w:val="ca-ES"/>
        </w:rPr>
      </w:pPr>
    </w:p>
    <w:p w14:paraId="52BAFA49" w14:textId="6A20ADF7" w:rsidR="00647920" w:rsidRDefault="00647920" w:rsidP="00150B11">
      <w:pPr>
        <w:spacing w:line="360" w:lineRule="auto"/>
        <w:jc w:val="both"/>
        <w:rPr>
          <w:rFonts w:ascii="Segoe UI Historic" w:hAnsi="Segoe UI Historic" w:cs="Segoe UI Historic"/>
          <w:sz w:val="24"/>
          <w:szCs w:val="24"/>
          <w:lang w:val="ca-ES"/>
        </w:rPr>
      </w:pPr>
    </w:p>
    <w:p w14:paraId="02BEC8B5" w14:textId="6C267169" w:rsidR="00647920" w:rsidRDefault="00647920" w:rsidP="00150B11">
      <w:pPr>
        <w:spacing w:line="360" w:lineRule="auto"/>
        <w:jc w:val="both"/>
        <w:rPr>
          <w:rFonts w:ascii="Segoe UI Historic" w:hAnsi="Segoe UI Historic" w:cs="Segoe UI Historic"/>
          <w:sz w:val="24"/>
          <w:szCs w:val="24"/>
          <w:lang w:val="ca-ES"/>
        </w:rPr>
      </w:pPr>
    </w:p>
    <w:p w14:paraId="19D9C90D" w14:textId="5302C486" w:rsidR="00647920" w:rsidRDefault="00647920" w:rsidP="00150B11">
      <w:pPr>
        <w:spacing w:line="360" w:lineRule="auto"/>
        <w:jc w:val="both"/>
        <w:rPr>
          <w:rFonts w:ascii="Segoe UI Historic" w:hAnsi="Segoe UI Historic" w:cs="Segoe UI Historic"/>
          <w:sz w:val="24"/>
          <w:szCs w:val="24"/>
          <w:lang w:val="ca-ES"/>
        </w:rPr>
      </w:pPr>
    </w:p>
    <w:p w14:paraId="2C3A297D" w14:textId="4E566DF6" w:rsidR="00647920" w:rsidRDefault="00647920" w:rsidP="00150B11">
      <w:pPr>
        <w:spacing w:line="360" w:lineRule="auto"/>
        <w:jc w:val="both"/>
        <w:rPr>
          <w:rFonts w:ascii="Segoe UI Historic" w:hAnsi="Segoe UI Historic" w:cs="Segoe UI Historic"/>
          <w:sz w:val="24"/>
          <w:szCs w:val="24"/>
          <w:lang w:val="ca-ES"/>
        </w:rPr>
      </w:pPr>
    </w:p>
    <w:p w14:paraId="64C55021" w14:textId="009FF30F" w:rsidR="00647920" w:rsidRDefault="00647920" w:rsidP="00150B11">
      <w:pPr>
        <w:spacing w:line="360" w:lineRule="auto"/>
        <w:jc w:val="both"/>
        <w:rPr>
          <w:rFonts w:ascii="Segoe UI Historic" w:hAnsi="Segoe UI Historic" w:cs="Segoe UI Historic"/>
          <w:sz w:val="24"/>
          <w:szCs w:val="24"/>
          <w:lang w:val="ca-ES"/>
        </w:rPr>
      </w:pPr>
    </w:p>
    <w:p w14:paraId="133C3D99" w14:textId="0913E470" w:rsidR="00647920" w:rsidRDefault="00647920" w:rsidP="00150B11">
      <w:pPr>
        <w:spacing w:line="360" w:lineRule="auto"/>
        <w:jc w:val="both"/>
        <w:rPr>
          <w:rFonts w:ascii="Segoe UI Historic" w:hAnsi="Segoe UI Historic" w:cs="Segoe UI Historic"/>
          <w:sz w:val="24"/>
          <w:szCs w:val="24"/>
          <w:lang w:val="ca-ES"/>
        </w:rPr>
      </w:pPr>
    </w:p>
    <w:p w14:paraId="5B2F5119" w14:textId="41471B50" w:rsidR="00647920" w:rsidRDefault="00647920" w:rsidP="00150B11">
      <w:pPr>
        <w:spacing w:line="360" w:lineRule="auto"/>
        <w:jc w:val="both"/>
        <w:rPr>
          <w:rFonts w:ascii="Segoe UI Historic" w:hAnsi="Segoe UI Historic" w:cs="Segoe UI Historic"/>
          <w:sz w:val="24"/>
          <w:szCs w:val="24"/>
          <w:lang w:val="ca-ES"/>
        </w:rPr>
      </w:pPr>
    </w:p>
    <w:p w14:paraId="3D02744B" w14:textId="22344235" w:rsidR="00CE5191" w:rsidRDefault="00CE5191" w:rsidP="00150B11">
      <w:pPr>
        <w:spacing w:line="360" w:lineRule="auto"/>
        <w:jc w:val="both"/>
        <w:rPr>
          <w:rFonts w:ascii="Segoe UI Historic" w:hAnsi="Segoe UI Historic" w:cs="Segoe UI Historic"/>
          <w:sz w:val="24"/>
          <w:szCs w:val="24"/>
          <w:lang w:val="ca-ES"/>
        </w:rPr>
      </w:pPr>
    </w:p>
    <w:p w14:paraId="1513BE31" w14:textId="31742043" w:rsidR="00AD3B56" w:rsidRDefault="00AD3B56" w:rsidP="00150B11">
      <w:pPr>
        <w:spacing w:line="360" w:lineRule="auto"/>
        <w:jc w:val="both"/>
        <w:rPr>
          <w:rFonts w:ascii="Segoe UI Historic" w:hAnsi="Segoe UI Historic" w:cs="Segoe UI Historic"/>
          <w:sz w:val="24"/>
          <w:szCs w:val="24"/>
          <w:lang w:val="ca-ES"/>
        </w:rPr>
      </w:pPr>
    </w:p>
    <w:bookmarkEnd w:id="15"/>
    <w:p w14:paraId="6325931A" w14:textId="5527AD20" w:rsidR="00753683" w:rsidRPr="004228D8" w:rsidRDefault="00753683" w:rsidP="00FE255F">
      <w:pPr>
        <w:jc w:val="both"/>
        <w:rPr>
          <w:rFonts w:ascii="Segoe UI Historic" w:hAnsi="Segoe UI Historic" w:cs="Segoe UI Historic"/>
          <w:b/>
          <w:color w:val="15877F" w:themeColor="accent3" w:themeShade="80"/>
          <w:sz w:val="24"/>
          <w:szCs w:val="24"/>
          <w:lang w:val="ca-ES"/>
        </w:rPr>
      </w:pPr>
      <w:r w:rsidRPr="004228D8">
        <w:rPr>
          <w:rFonts w:ascii="Segoe UI Historic" w:hAnsi="Segoe UI Historic" w:cs="Segoe UI Historic"/>
          <w:b/>
          <w:color w:val="15877F" w:themeColor="accent3" w:themeShade="80"/>
          <w:sz w:val="24"/>
          <w:szCs w:val="24"/>
          <w:lang w:val="ca-ES"/>
        </w:rPr>
        <w:lastRenderedPageBreak/>
        <w:t>PLA DE SEGURETAT, PREVENCIÓ I EMERGÈNCIES</w:t>
      </w:r>
    </w:p>
    <w:p w14:paraId="518E1135"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És important i necessari aconseguir un espai que ofereixi propostes a l'abast dels infants, que possibiliti el treball perquè puguin moure's amb llibertat i autonomia suficient.</w:t>
      </w:r>
    </w:p>
    <w:p w14:paraId="60BE8936" w14:textId="77777777" w:rsidR="003A2AEC" w:rsidRPr="003F6B96" w:rsidRDefault="003A2AEC" w:rsidP="00FE255F">
      <w:pPr>
        <w:jc w:val="both"/>
        <w:rPr>
          <w:rFonts w:ascii="Segoe UI Historic" w:hAnsi="Segoe UI Historic" w:cs="Segoe UI Historic"/>
          <w:sz w:val="24"/>
          <w:szCs w:val="24"/>
          <w:lang w:val="ca-ES"/>
        </w:rPr>
      </w:pPr>
    </w:p>
    <w:p w14:paraId="5E6985A7" w14:textId="77777777" w:rsidR="00437231"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S'ha de tenir en compte la diversitat de les diferents necessitats de cada infant i ha de permetre la descoberta de les pròpies capacitats</w:t>
      </w:r>
      <w:r w:rsidR="00437231">
        <w:rPr>
          <w:rFonts w:ascii="Segoe UI Historic" w:hAnsi="Segoe UI Historic" w:cs="Segoe UI Historic"/>
          <w:sz w:val="24"/>
          <w:szCs w:val="24"/>
          <w:lang w:val="ca-ES"/>
        </w:rPr>
        <w:t xml:space="preserve">. </w:t>
      </w:r>
    </w:p>
    <w:p w14:paraId="52370D72" w14:textId="7A0A8747" w:rsidR="0038670B" w:rsidRPr="003F6B96" w:rsidRDefault="00437231"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E</w:t>
      </w:r>
      <w:r w:rsidR="0038670B" w:rsidRPr="003F6B96">
        <w:rPr>
          <w:rFonts w:ascii="Segoe UI Historic" w:hAnsi="Segoe UI Historic" w:cs="Segoe UI Historic"/>
          <w:sz w:val="24"/>
          <w:szCs w:val="24"/>
          <w:lang w:val="ca-ES"/>
        </w:rPr>
        <w:t xml:space="preserve">n resum: </w:t>
      </w:r>
    </w:p>
    <w:p w14:paraId="250BBD89" w14:textId="7BC89EB8" w:rsidR="0038670B" w:rsidRPr="00F65054" w:rsidRDefault="0038670B" w:rsidP="00F65054">
      <w:pPr>
        <w:pStyle w:val="Prrafodelista"/>
        <w:numPr>
          <w:ilvl w:val="0"/>
          <w:numId w:val="50"/>
        </w:numPr>
        <w:jc w:val="both"/>
        <w:rPr>
          <w:rFonts w:ascii="Segoe UI Historic" w:hAnsi="Segoe UI Historic" w:cs="Segoe UI Historic"/>
          <w:sz w:val="24"/>
          <w:szCs w:val="24"/>
          <w:lang w:val="ca-ES"/>
        </w:rPr>
      </w:pPr>
      <w:r w:rsidRPr="00F65054">
        <w:rPr>
          <w:rFonts w:ascii="Segoe UI Historic" w:hAnsi="Segoe UI Historic" w:cs="Segoe UI Historic"/>
          <w:sz w:val="24"/>
          <w:szCs w:val="24"/>
          <w:lang w:val="ca-ES"/>
        </w:rPr>
        <w:t>Espais diàfans, amplis i interrelacionats.</w:t>
      </w:r>
    </w:p>
    <w:p w14:paraId="4E72F28E" w14:textId="3DA0B907" w:rsidR="0038670B" w:rsidRPr="00F65054" w:rsidRDefault="0038670B" w:rsidP="00F65054">
      <w:pPr>
        <w:pStyle w:val="Prrafodelista"/>
        <w:numPr>
          <w:ilvl w:val="0"/>
          <w:numId w:val="50"/>
        </w:numPr>
        <w:jc w:val="both"/>
        <w:rPr>
          <w:rFonts w:ascii="Segoe UI Historic" w:hAnsi="Segoe UI Historic" w:cs="Segoe UI Historic"/>
          <w:sz w:val="24"/>
          <w:szCs w:val="24"/>
          <w:lang w:val="ca-ES"/>
        </w:rPr>
      </w:pPr>
      <w:r w:rsidRPr="00F65054">
        <w:rPr>
          <w:rFonts w:ascii="Segoe UI Historic" w:hAnsi="Segoe UI Historic" w:cs="Segoe UI Historic"/>
          <w:sz w:val="24"/>
          <w:szCs w:val="24"/>
          <w:lang w:val="ca-ES"/>
        </w:rPr>
        <w:t>Espais transparents i assolellats.</w:t>
      </w:r>
    </w:p>
    <w:p w14:paraId="2AE35900" w14:textId="54F0CE74" w:rsidR="0038670B" w:rsidRPr="00F65054" w:rsidRDefault="0038670B" w:rsidP="00F65054">
      <w:pPr>
        <w:pStyle w:val="Prrafodelista"/>
        <w:numPr>
          <w:ilvl w:val="0"/>
          <w:numId w:val="50"/>
        </w:numPr>
        <w:jc w:val="both"/>
        <w:rPr>
          <w:rFonts w:ascii="Segoe UI Historic" w:hAnsi="Segoe UI Historic" w:cs="Segoe UI Historic"/>
          <w:sz w:val="24"/>
          <w:szCs w:val="24"/>
          <w:lang w:val="ca-ES"/>
        </w:rPr>
      </w:pPr>
      <w:r w:rsidRPr="00F65054">
        <w:rPr>
          <w:rFonts w:ascii="Segoe UI Historic" w:hAnsi="Segoe UI Historic" w:cs="Segoe UI Historic"/>
          <w:sz w:val="24"/>
          <w:szCs w:val="24"/>
          <w:lang w:val="ca-ES"/>
        </w:rPr>
        <w:t>Però també espais accessibles i segurs.</w:t>
      </w:r>
    </w:p>
    <w:p w14:paraId="75CDB2BA" w14:textId="77777777" w:rsidR="002C635B" w:rsidRDefault="002C635B" w:rsidP="00FE255F">
      <w:pPr>
        <w:jc w:val="both"/>
        <w:rPr>
          <w:rFonts w:ascii="Segoe UI Historic" w:hAnsi="Segoe UI Historic" w:cs="Segoe UI Historic"/>
          <w:sz w:val="24"/>
          <w:szCs w:val="24"/>
          <w:lang w:val="ca-ES"/>
        </w:rPr>
      </w:pPr>
    </w:p>
    <w:p w14:paraId="0888B731" w14:textId="162A74C0"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Per aquest fi podem delimitar diferents zones:</w:t>
      </w:r>
    </w:p>
    <w:p w14:paraId="34696EBF" w14:textId="77777777" w:rsidR="00F11385" w:rsidRPr="003F6B96" w:rsidRDefault="00F11385" w:rsidP="00FE255F">
      <w:pPr>
        <w:jc w:val="both"/>
        <w:rPr>
          <w:rFonts w:ascii="Segoe UI Historic" w:hAnsi="Segoe UI Historic" w:cs="Segoe UI Historic"/>
          <w:sz w:val="24"/>
          <w:szCs w:val="24"/>
          <w:lang w:val="ca-ES"/>
        </w:rPr>
      </w:pPr>
    </w:p>
    <w:p w14:paraId="74808BDA"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1. Zona de seguretat.</w:t>
      </w:r>
    </w:p>
    <w:p w14:paraId="02820E01" w14:textId="7362CD9E"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És l’espai comprès entre el terra i 1.20 metres d’alçada a tota la instal·lació i accessos (incloent la zona de trànsit i la d’ús habitual). En aquest espai no ha d’haver-hi elements perillosos accessibles pels infants o que els puguin provocar dany físic o psíquic. </w:t>
      </w:r>
    </w:p>
    <w:p w14:paraId="01072621" w14:textId="77777777" w:rsidR="00F11385" w:rsidRPr="003F6B96" w:rsidRDefault="00F11385" w:rsidP="00FE255F">
      <w:pPr>
        <w:jc w:val="both"/>
        <w:rPr>
          <w:rFonts w:ascii="Segoe UI Historic" w:hAnsi="Segoe UI Historic" w:cs="Segoe UI Historic"/>
          <w:sz w:val="24"/>
          <w:szCs w:val="24"/>
          <w:lang w:val="ca-ES"/>
        </w:rPr>
      </w:pPr>
    </w:p>
    <w:p w14:paraId="525FEDBE"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2. Accessos.</w:t>
      </w:r>
    </w:p>
    <w:p w14:paraId="45306067" w14:textId="6264BDE8"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La delimitació de la caseta i el control d'accessos han de preservar la seguretat dels nens, protegint-los d'elements que puguin  ser causa d’accident. Per exemple, les tanques delimitadores de la caseta no han de tenir la possibilitat de que els nens puguin escalar-les i la distància entre barrots no ha de superar els deu centímetres perquè els nens no puguin  introduir el cap entre ells.</w:t>
      </w:r>
    </w:p>
    <w:p w14:paraId="251D4BBA" w14:textId="77777777" w:rsidR="00F11385" w:rsidRDefault="00F11385" w:rsidP="00FE255F">
      <w:pPr>
        <w:jc w:val="both"/>
        <w:rPr>
          <w:rFonts w:ascii="Segoe UI Historic" w:hAnsi="Segoe UI Historic" w:cs="Segoe UI Historic"/>
          <w:sz w:val="24"/>
          <w:szCs w:val="24"/>
          <w:lang w:val="ca-ES"/>
        </w:rPr>
      </w:pPr>
    </w:p>
    <w:p w14:paraId="2291504F" w14:textId="77777777" w:rsidR="003459FD" w:rsidRDefault="003459FD" w:rsidP="00FE255F">
      <w:pPr>
        <w:jc w:val="both"/>
        <w:rPr>
          <w:rFonts w:ascii="Segoe UI Historic" w:hAnsi="Segoe UI Historic" w:cs="Segoe UI Historic"/>
          <w:sz w:val="24"/>
          <w:szCs w:val="24"/>
          <w:lang w:val="ca-ES"/>
        </w:rPr>
      </w:pPr>
    </w:p>
    <w:p w14:paraId="680C06A7" w14:textId="77777777" w:rsidR="003459FD" w:rsidRDefault="003459FD" w:rsidP="00FE255F">
      <w:pPr>
        <w:jc w:val="both"/>
        <w:rPr>
          <w:rFonts w:ascii="Segoe UI Historic" w:hAnsi="Segoe UI Historic" w:cs="Segoe UI Historic"/>
          <w:sz w:val="24"/>
          <w:szCs w:val="24"/>
          <w:lang w:val="ca-ES"/>
        </w:rPr>
      </w:pPr>
    </w:p>
    <w:p w14:paraId="24321531" w14:textId="77777777" w:rsidR="003459FD" w:rsidRDefault="003459FD" w:rsidP="00FE255F">
      <w:pPr>
        <w:jc w:val="both"/>
        <w:rPr>
          <w:rFonts w:ascii="Segoe UI Historic" w:hAnsi="Segoe UI Historic" w:cs="Segoe UI Historic"/>
          <w:sz w:val="24"/>
          <w:szCs w:val="24"/>
          <w:lang w:val="ca-ES"/>
        </w:rPr>
      </w:pPr>
    </w:p>
    <w:p w14:paraId="7E4A49A1" w14:textId="77777777" w:rsidR="003459FD" w:rsidRDefault="003459FD" w:rsidP="00FE255F">
      <w:pPr>
        <w:jc w:val="both"/>
        <w:rPr>
          <w:rFonts w:ascii="Segoe UI Historic" w:hAnsi="Segoe UI Historic" w:cs="Segoe UI Historic"/>
          <w:sz w:val="24"/>
          <w:szCs w:val="24"/>
          <w:lang w:val="ca-ES"/>
        </w:rPr>
      </w:pPr>
    </w:p>
    <w:p w14:paraId="72637EFD" w14:textId="77777777" w:rsidR="003459FD" w:rsidRDefault="003459FD" w:rsidP="00FE255F">
      <w:pPr>
        <w:jc w:val="both"/>
        <w:rPr>
          <w:rFonts w:ascii="Segoe UI Historic" w:hAnsi="Segoe UI Historic" w:cs="Segoe UI Historic"/>
          <w:sz w:val="24"/>
          <w:szCs w:val="24"/>
          <w:lang w:val="ca-ES"/>
        </w:rPr>
      </w:pPr>
    </w:p>
    <w:p w14:paraId="00D489FB" w14:textId="77777777" w:rsidR="003459FD" w:rsidRDefault="003459FD" w:rsidP="00FE255F">
      <w:pPr>
        <w:jc w:val="both"/>
        <w:rPr>
          <w:rFonts w:ascii="Segoe UI Historic" w:hAnsi="Segoe UI Historic" w:cs="Segoe UI Historic"/>
          <w:sz w:val="24"/>
          <w:szCs w:val="24"/>
          <w:lang w:val="ca-ES"/>
        </w:rPr>
      </w:pPr>
    </w:p>
    <w:p w14:paraId="013168F6" w14:textId="77777777" w:rsidR="003459FD" w:rsidRPr="003F6B96" w:rsidRDefault="003459FD" w:rsidP="00FE255F">
      <w:pPr>
        <w:jc w:val="both"/>
        <w:rPr>
          <w:rFonts w:ascii="Segoe UI Historic" w:hAnsi="Segoe UI Historic" w:cs="Segoe UI Historic"/>
          <w:sz w:val="24"/>
          <w:szCs w:val="24"/>
          <w:lang w:val="ca-ES"/>
        </w:rPr>
      </w:pPr>
    </w:p>
    <w:p w14:paraId="084BD1F4"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lastRenderedPageBreak/>
        <w:t>3. Instal·lacions generals.</w:t>
      </w:r>
    </w:p>
    <w:p w14:paraId="5FC23A2E"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Cal tenir en compte els següents aspectes, des de bon començament, en la projecció i la distribució d'espais a la caseta:</w:t>
      </w:r>
    </w:p>
    <w:p w14:paraId="595172BE" w14:textId="77777777" w:rsidR="003459FD" w:rsidRPr="003F6B96" w:rsidRDefault="003459FD" w:rsidP="00FE255F">
      <w:pPr>
        <w:jc w:val="both"/>
        <w:rPr>
          <w:rFonts w:ascii="Segoe UI Historic" w:hAnsi="Segoe UI Historic" w:cs="Segoe UI Historic"/>
          <w:sz w:val="24"/>
          <w:szCs w:val="24"/>
          <w:lang w:val="ca-ES"/>
        </w:rPr>
      </w:pPr>
    </w:p>
    <w:p w14:paraId="393EEDEC"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Terres: </w:t>
      </w:r>
    </w:p>
    <w:p w14:paraId="46847B70" w14:textId="00F4A209" w:rsidR="00A018A5"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Lleugerament tous, continus, aïllants, antilliscants, i </w:t>
      </w:r>
      <w:r w:rsidR="007E1E7F">
        <w:rPr>
          <w:rFonts w:ascii="Segoe UI Historic" w:hAnsi="Segoe UI Historic" w:cs="Segoe UI Historic"/>
          <w:sz w:val="24"/>
          <w:szCs w:val="24"/>
          <w:lang w:val="ca-ES"/>
        </w:rPr>
        <w:t>higiènics</w:t>
      </w:r>
      <w:r w:rsidRPr="003F6B96">
        <w:rPr>
          <w:rFonts w:ascii="Segoe UI Historic" w:hAnsi="Segoe UI Historic" w:cs="Segoe UI Historic"/>
          <w:sz w:val="24"/>
          <w:szCs w:val="24"/>
          <w:lang w:val="ca-ES"/>
        </w:rPr>
        <w:t xml:space="preserve">. </w:t>
      </w:r>
    </w:p>
    <w:p w14:paraId="78BB2F7C" w14:textId="77777777" w:rsidR="003459FD" w:rsidRPr="003F6B96" w:rsidRDefault="003459FD" w:rsidP="00FE255F">
      <w:pPr>
        <w:jc w:val="both"/>
        <w:rPr>
          <w:rFonts w:ascii="Segoe UI Historic" w:hAnsi="Segoe UI Historic" w:cs="Segoe UI Historic"/>
          <w:sz w:val="24"/>
          <w:szCs w:val="24"/>
          <w:lang w:val="ca-ES"/>
        </w:rPr>
      </w:pPr>
    </w:p>
    <w:p w14:paraId="3E7DC65F" w14:textId="77777777" w:rsidR="00A018A5"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Parets: </w:t>
      </w:r>
    </w:p>
    <w:p w14:paraId="10CFB114" w14:textId="55D38ABF" w:rsidR="007E1E7F"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Tenint en compte que els nens i nenes estan en constant desenvolupament de les habilitats motrius, les caigudes i els cops són constants, per la qual cosa s'han de protegir de manera que es minimitzin les conseqüències d'aquestes caigudes. </w:t>
      </w:r>
    </w:p>
    <w:p w14:paraId="1EDE1E5E" w14:textId="77777777" w:rsidR="004228D8" w:rsidRPr="003F6B96" w:rsidRDefault="004228D8" w:rsidP="00FE255F">
      <w:pPr>
        <w:jc w:val="both"/>
        <w:rPr>
          <w:rFonts w:ascii="Segoe UI Historic" w:hAnsi="Segoe UI Historic" w:cs="Segoe UI Historic"/>
          <w:sz w:val="24"/>
          <w:szCs w:val="24"/>
          <w:lang w:val="ca-ES"/>
        </w:rPr>
      </w:pPr>
    </w:p>
    <w:p w14:paraId="29A97F7E"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Portes:</w:t>
      </w:r>
    </w:p>
    <w:p w14:paraId="668CC236" w14:textId="51F67B2F"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En funció dels espais que connectin</w:t>
      </w:r>
      <w:r w:rsidR="00863B72">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 han de ser inaccessibles pels infants com la cuina, el bany, porta exterior, porta a la terrassa, armari de llums, armari productes i estris de neteja, i zones de la caseta què puguin estar sense la nostra supervisió. </w:t>
      </w:r>
    </w:p>
    <w:p w14:paraId="41038FB9"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S’ha d’evitar que els nens es puguin enganxar les extremitats, lesionar-se per cops en caires o bé ferides i talls a conseqüència del trencament de vidres. Exemple: “</w:t>
      </w:r>
      <w:proofErr w:type="spellStart"/>
      <w:r w:rsidRPr="003F6B96">
        <w:rPr>
          <w:rFonts w:ascii="Segoe UI Historic" w:hAnsi="Segoe UI Historic" w:cs="Segoe UI Historic"/>
          <w:sz w:val="24"/>
          <w:szCs w:val="24"/>
          <w:lang w:val="ca-ES"/>
        </w:rPr>
        <w:t>antienganxadits</w:t>
      </w:r>
      <w:proofErr w:type="spellEnd"/>
      <w:r w:rsidRPr="003F6B96">
        <w:rPr>
          <w:rFonts w:ascii="Segoe UI Historic" w:hAnsi="Segoe UI Historic" w:cs="Segoe UI Historic"/>
          <w:sz w:val="24"/>
          <w:szCs w:val="24"/>
          <w:lang w:val="ca-ES"/>
        </w:rPr>
        <w:t>” a les frontisses inferiors, vidres de visualització laminats o temperats, mecanisme “</w:t>
      </w:r>
      <w:proofErr w:type="spellStart"/>
      <w:r w:rsidRPr="003F6B96">
        <w:rPr>
          <w:rFonts w:ascii="Segoe UI Historic" w:hAnsi="Segoe UI Historic" w:cs="Segoe UI Historic"/>
          <w:sz w:val="24"/>
          <w:szCs w:val="24"/>
          <w:lang w:val="ca-ES"/>
        </w:rPr>
        <w:t>antienganxament</w:t>
      </w:r>
      <w:proofErr w:type="spellEnd"/>
      <w:r w:rsidRPr="003F6B96">
        <w:rPr>
          <w:rFonts w:ascii="Segoe UI Historic" w:hAnsi="Segoe UI Historic" w:cs="Segoe UI Historic"/>
          <w:sz w:val="24"/>
          <w:szCs w:val="24"/>
          <w:lang w:val="ca-ES"/>
        </w:rPr>
        <w:t>” lateral a la zona d’obertura i tancament.</w:t>
      </w:r>
    </w:p>
    <w:p w14:paraId="2644BEE2" w14:textId="77777777" w:rsidR="002D461C" w:rsidRPr="003F6B96" w:rsidRDefault="002D461C" w:rsidP="00FE255F">
      <w:pPr>
        <w:jc w:val="both"/>
        <w:rPr>
          <w:rFonts w:ascii="Segoe UI Historic" w:hAnsi="Segoe UI Historic" w:cs="Segoe UI Historic"/>
          <w:sz w:val="24"/>
          <w:szCs w:val="24"/>
          <w:lang w:val="ca-ES"/>
        </w:rPr>
      </w:pPr>
    </w:p>
    <w:p w14:paraId="0507C67F"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Endolls: </w:t>
      </w:r>
    </w:p>
    <w:p w14:paraId="1656A259"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Els que no es situïn per sobre de la zona de seguretat, han de disposar de proteccions infantils, en cap cas poden ser accessibles als menors. No hem d'oblidar que tots els dispositius electrònics i els cables derivats també han de situar-se per sobre d'aquesta zona.</w:t>
      </w:r>
    </w:p>
    <w:p w14:paraId="5864D807" w14:textId="77777777" w:rsidR="00CA436F" w:rsidRPr="003F6B96" w:rsidRDefault="00CA436F" w:rsidP="00FE255F">
      <w:pPr>
        <w:jc w:val="both"/>
        <w:rPr>
          <w:rFonts w:ascii="Segoe UI Historic" w:hAnsi="Segoe UI Historic" w:cs="Segoe UI Historic"/>
          <w:sz w:val="24"/>
          <w:szCs w:val="24"/>
          <w:lang w:val="ca-ES"/>
        </w:rPr>
      </w:pPr>
    </w:p>
    <w:p w14:paraId="149EEA41" w14:textId="0AC9AAE0"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Il·luminació: </w:t>
      </w:r>
    </w:p>
    <w:p w14:paraId="2F8D82C0" w14:textId="59E8CA6B"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adequada per a una òptima visió dels espais i les vies d’evacuació. Natural regulable en intensitat: evitant elements tèxtils i vigilar que els cordons de les cortines siguin inaccessibles pels infants. Artificial indirect</w:t>
      </w:r>
      <w:r w:rsidR="00164E5A">
        <w:rPr>
          <w:rFonts w:ascii="Segoe UI Historic" w:hAnsi="Segoe UI Historic" w:cs="Segoe UI Historic"/>
          <w:sz w:val="24"/>
          <w:szCs w:val="24"/>
          <w:lang w:val="ca-ES"/>
        </w:rPr>
        <w:t>e</w:t>
      </w:r>
      <w:r w:rsidRPr="003F6B96">
        <w:rPr>
          <w:rFonts w:ascii="Segoe UI Historic" w:hAnsi="Segoe UI Historic" w:cs="Segoe UI Historic"/>
          <w:sz w:val="24"/>
          <w:szCs w:val="24"/>
          <w:lang w:val="ca-ES"/>
        </w:rPr>
        <w:t xml:space="preserve"> i amb la lluminària protegida.</w:t>
      </w:r>
    </w:p>
    <w:p w14:paraId="2E3C7208" w14:textId="77777777" w:rsidR="00164E5A" w:rsidRDefault="00164E5A" w:rsidP="00FE255F">
      <w:pPr>
        <w:jc w:val="both"/>
        <w:rPr>
          <w:rFonts w:ascii="Segoe UI Historic" w:hAnsi="Segoe UI Historic" w:cs="Segoe UI Historic"/>
          <w:sz w:val="24"/>
          <w:szCs w:val="24"/>
          <w:lang w:val="ca-ES"/>
        </w:rPr>
      </w:pPr>
    </w:p>
    <w:p w14:paraId="3A954D9F" w14:textId="77777777" w:rsidR="00164E5A" w:rsidRPr="003F6B96" w:rsidRDefault="00164E5A" w:rsidP="00FE255F">
      <w:pPr>
        <w:jc w:val="both"/>
        <w:rPr>
          <w:rFonts w:ascii="Segoe UI Historic" w:hAnsi="Segoe UI Historic" w:cs="Segoe UI Historic"/>
          <w:sz w:val="24"/>
          <w:szCs w:val="24"/>
          <w:lang w:val="ca-ES"/>
        </w:rPr>
      </w:pPr>
    </w:p>
    <w:p w14:paraId="62DDCFFF"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lastRenderedPageBreak/>
        <w:t>Ventilació/Climatització: </w:t>
      </w:r>
    </w:p>
    <w:p w14:paraId="72815814" w14:textId="311CDA4E"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ventilació natural a totes les estàncies infantils, zones amb sistemes d’evacuació d’olors si és necessari. Climatització graduable pels adults i en cap cas per sistemes de combustió. Protecció dels elements de climatització situats a la zona de seguretat. </w:t>
      </w:r>
    </w:p>
    <w:p w14:paraId="3AEFAEC3" w14:textId="77777777" w:rsidR="00CB743E" w:rsidRPr="003F6B96" w:rsidRDefault="00CB743E" w:rsidP="00FE255F">
      <w:pPr>
        <w:jc w:val="both"/>
        <w:rPr>
          <w:rFonts w:ascii="Segoe UI Historic" w:hAnsi="Segoe UI Historic" w:cs="Segoe UI Historic"/>
          <w:sz w:val="24"/>
          <w:szCs w:val="24"/>
          <w:lang w:val="ca-ES"/>
        </w:rPr>
      </w:pPr>
    </w:p>
    <w:p w14:paraId="5A9AD430"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4. Instal·lacions específiques.</w:t>
      </w:r>
    </w:p>
    <w:p w14:paraId="00CB2ADB"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Els espais assistencials i d’activitats han de ser totalment accessibles i estar connectats entre si. Cal tenir en compte les següents característiques:</w:t>
      </w:r>
    </w:p>
    <w:p w14:paraId="1E34E969" w14:textId="77777777" w:rsidR="0027438B" w:rsidRPr="003F6B96" w:rsidRDefault="0027438B" w:rsidP="00FE255F">
      <w:pPr>
        <w:jc w:val="both"/>
        <w:rPr>
          <w:rFonts w:ascii="Segoe UI Historic" w:hAnsi="Segoe UI Historic" w:cs="Segoe UI Historic"/>
          <w:sz w:val="24"/>
          <w:szCs w:val="24"/>
          <w:lang w:val="ca-ES"/>
        </w:rPr>
      </w:pPr>
    </w:p>
    <w:p w14:paraId="0D37B8E0"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Visuals: </w:t>
      </w:r>
    </w:p>
    <w:p w14:paraId="2DBC2E63" w14:textId="52AA5A4A" w:rsidR="0038670B" w:rsidRDefault="0027438B"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A</w:t>
      </w:r>
      <w:r w:rsidR="0038670B" w:rsidRPr="003F6B96">
        <w:rPr>
          <w:rFonts w:ascii="Segoe UI Historic" w:hAnsi="Segoe UI Historic" w:cs="Segoe UI Historic"/>
          <w:sz w:val="24"/>
          <w:szCs w:val="24"/>
          <w:lang w:val="ca-ES"/>
        </w:rPr>
        <w:t>tendre una necessitat bàsica en particular no ha d’implicar la pèrdua de contacte visual amb el grup en general.</w:t>
      </w:r>
    </w:p>
    <w:p w14:paraId="4888B1AF" w14:textId="77777777" w:rsidR="0027438B" w:rsidRPr="003F6B96" w:rsidRDefault="0027438B" w:rsidP="00FE255F">
      <w:pPr>
        <w:jc w:val="both"/>
        <w:rPr>
          <w:rFonts w:ascii="Segoe UI Historic" w:hAnsi="Segoe UI Historic" w:cs="Segoe UI Historic"/>
          <w:sz w:val="24"/>
          <w:szCs w:val="24"/>
          <w:lang w:val="ca-ES"/>
        </w:rPr>
      </w:pPr>
    </w:p>
    <w:p w14:paraId="274C561C" w14:textId="34D27ECF"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Específiques: </w:t>
      </w:r>
    </w:p>
    <w:p w14:paraId="36902C9A" w14:textId="6C56A68A" w:rsidR="0038670B" w:rsidRPr="003F6B96" w:rsidRDefault="0027438B"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H</w:t>
      </w:r>
      <w:r w:rsidR="0038670B" w:rsidRPr="003F6B96">
        <w:rPr>
          <w:rFonts w:ascii="Segoe UI Historic" w:hAnsi="Segoe UI Historic" w:cs="Segoe UI Historic"/>
          <w:sz w:val="24"/>
          <w:szCs w:val="24"/>
          <w:lang w:val="ca-ES"/>
        </w:rPr>
        <w:t>a d’haver-hi espais diferenciats i adaptats per a cada assistència concreta i per a cada activitat programada.</w:t>
      </w:r>
    </w:p>
    <w:p w14:paraId="4E2B5D08" w14:textId="77777777" w:rsidR="00937518" w:rsidRDefault="00937518" w:rsidP="00FE255F">
      <w:pPr>
        <w:jc w:val="both"/>
        <w:rPr>
          <w:rFonts w:ascii="Segoe UI Historic" w:hAnsi="Segoe UI Historic" w:cs="Segoe UI Historic"/>
          <w:sz w:val="24"/>
          <w:szCs w:val="24"/>
          <w:lang w:val="ca-ES"/>
        </w:rPr>
      </w:pPr>
    </w:p>
    <w:p w14:paraId="540BE985" w14:textId="709CDF7C"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Polivalents: </w:t>
      </w:r>
    </w:p>
    <w:p w14:paraId="680A861B"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els espais han d’estar preparats per acollir a nens de diferent nivell i amb necessitats diferents.</w:t>
      </w:r>
    </w:p>
    <w:p w14:paraId="7668DE39" w14:textId="77777777" w:rsidR="009E1975" w:rsidRPr="003F6B96" w:rsidRDefault="009E1975" w:rsidP="00FE255F">
      <w:pPr>
        <w:jc w:val="both"/>
        <w:rPr>
          <w:rFonts w:ascii="Segoe UI Historic" w:hAnsi="Segoe UI Historic" w:cs="Segoe UI Historic"/>
          <w:sz w:val="24"/>
          <w:szCs w:val="24"/>
          <w:lang w:val="ca-ES"/>
        </w:rPr>
      </w:pPr>
    </w:p>
    <w:p w14:paraId="182D0412"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5. Equipaments.</w:t>
      </w:r>
    </w:p>
    <w:p w14:paraId="1201F1EC" w14:textId="4B7A1AB4"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Els elements que composen una </w:t>
      </w:r>
      <w:r w:rsidR="009E1975">
        <w:rPr>
          <w:rFonts w:ascii="Segoe UI Historic" w:hAnsi="Segoe UI Historic" w:cs="Segoe UI Historic"/>
          <w:sz w:val="24"/>
          <w:szCs w:val="24"/>
          <w:lang w:val="ca-ES"/>
        </w:rPr>
        <w:t>llar</w:t>
      </w:r>
      <w:r w:rsidRPr="003F6B96">
        <w:rPr>
          <w:rFonts w:ascii="Segoe UI Historic" w:hAnsi="Segoe UI Historic" w:cs="Segoe UI Historic"/>
          <w:sz w:val="24"/>
          <w:szCs w:val="24"/>
          <w:lang w:val="ca-ES"/>
        </w:rPr>
        <w:t>, han de ser específics per al desenvolupament de la seva funció, estar adaptats a les destreses i habilitats dels nens. </w:t>
      </w:r>
    </w:p>
    <w:p w14:paraId="6FAA93DE" w14:textId="645C1F88"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No es pot incloure equipament que no estigui estrictament pensat per als menors als quals va destinat</w:t>
      </w:r>
      <w:r w:rsidR="00646CAC">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 i per descomptat mai permetre l'entrada d'objectes des de l'exterior que poden suposar un risc per als nens i nenes (per exemple, una joguina sense el logotip CE a l’etiqueta).</w:t>
      </w:r>
    </w:p>
    <w:p w14:paraId="31B0F0CC" w14:textId="77777777" w:rsidR="00646CAC" w:rsidRPr="003F6B96" w:rsidRDefault="00646CAC" w:rsidP="00FE255F">
      <w:pPr>
        <w:jc w:val="both"/>
        <w:rPr>
          <w:rFonts w:ascii="Segoe UI Historic" w:hAnsi="Segoe UI Historic" w:cs="Segoe UI Historic"/>
          <w:sz w:val="24"/>
          <w:szCs w:val="24"/>
          <w:lang w:val="ca-ES"/>
        </w:rPr>
      </w:pPr>
    </w:p>
    <w:p w14:paraId="7DF7A122" w14:textId="434416AB"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6. Formació.</w:t>
      </w:r>
    </w:p>
    <w:p w14:paraId="1FED8E5D"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Ha de ser continuada. Entre altra formació, la mare de dia ha de formar-se tant en prevenció de riscos com en primers auxilis.</w:t>
      </w:r>
    </w:p>
    <w:p w14:paraId="39149F82" w14:textId="2B5214DA" w:rsidR="0038670B" w:rsidRPr="003F6B96" w:rsidRDefault="0038670B" w:rsidP="00FE255F">
      <w:pPr>
        <w:jc w:val="both"/>
        <w:rPr>
          <w:rFonts w:ascii="Segoe UI Historic" w:hAnsi="Segoe UI Historic" w:cs="Segoe UI Historic"/>
          <w:sz w:val="24"/>
          <w:szCs w:val="24"/>
          <w:lang w:val="ca-ES"/>
        </w:rPr>
      </w:pPr>
    </w:p>
    <w:p w14:paraId="06F6B003" w14:textId="65DE4689" w:rsidR="0038670B" w:rsidRPr="00F65054" w:rsidRDefault="0038670B" w:rsidP="00FE255F">
      <w:pPr>
        <w:jc w:val="both"/>
        <w:rPr>
          <w:rFonts w:ascii="Segoe UI Historic" w:hAnsi="Segoe UI Historic" w:cs="Segoe UI Historic"/>
          <w:b/>
          <w:color w:val="15877F" w:themeColor="accent3" w:themeShade="80"/>
          <w:sz w:val="24"/>
          <w:szCs w:val="24"/>
          <w:lang w:val="ca-ES"/>
        </w:rPr>
      </w:pPr>
      <w:r w:rsidRPr="00F65054">
        <w:rPr>
          <w:rFonts w:ascii="Segoe UI Historic" w:hAnsi="Segoe UI Historic" w:cs="Segoe UI Historic"/>
          <w:b/>
          <w:color w:val="15877F" w:themeColor="accent3" w:themeShade="80"/>
          <w:sz w:val="24"/>
          <w:szCs w:val="24"/>
          <w:lang w:val="ca-ES"/>
        </w:rPr>
        <w:lastRenderedPageBreak/>
        <w:t>ACONDICIONAMENT I PROTOCOL DE NETEJA</w:t>
      </w:r>
    </w:p>
    <w:p w14:paraId="73F1B223" w14:textId="33485391"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La meva </w:t>
      </w:r>
      <w:r w:rsidR="0074405F">
        <w:rPr>
          <w:rFonts w:ascii="Segoe UI Historic" w:hAnsi="Segoe UI Historic" w:cs="Segoe UI Historic"/>
          <w:sz w:val="24"/>
          <w:szCs w:val="24"/>
          <w:lang w:val="ca-ES"/>
        </w:rPr>
        <w:t>llar</w:t>
      </w:r>
      <w:r w:rsidRPr="003F6B96">
        <w:rPr>
          <w:rFonts w:ascii="Segoe UI Historic" w:hAnsi="Segoe UI Historic" w:cs="Segoe UI Historic"/>
          <w:sz w:val="24"/>
          <w:szCs w:val="24"/>
          <w:lang w:val="ca-ES"/>
        </w:rPr>
        <w:t xml:space="preserve"> disposa de calefacció </w:t>
      </w:r>
      <w:r w:rsidR="001B6F15">
        <w:rPr>
          <w:rFonts w:ascii="Segoe UI Historic" w:hAnsi="Segoe UI Historic" w:cs="Segoe UI Historic"/>
          <w:sz w:val="24"/>
          <w:szCs w:val="24"/>
          <w:lang w:val="ca-ES"/>
        </w:rPr>
        <w:t xml:space="preserve">i aire condicionat centralitzat. </w:t>
      </w:r>
      <w:r w:rsidR="00051713">
        <w:rPr>
          <w:rFonts w:ascii="Segoe UI Historic" w:hAnsi="Segoe UI Historic" w:cs="Segoe UI Historic"/>
          <w:sz w:val="24"/>
          <w:szCs w:val="24"/>
          <w:lang w:val="ca-ES"/>
        </w:rPr>
        <w:t xml:space="preserve">És </w:t>
      </w:r>
      <w:r w:rsidR="00E9443C">
        <w:rPr>
          <w:rFonts w:ascii="Segoe UI Historic" w:hAnsi="Segoe UI Historic" w:cs="Segoe UI Historic"/>
          <w:sz w:val="24"/>
          <w:szCs w:val="24"/>
          <w:lang w:val="ca-ES"/>
        </w:rPr>
        <w:t>un segon pi</w:t>
      </w:r>
      <w:r w:rsidR="0034211E">
        <w:rPr>
          <w:rFonts w:ascii="Segoe UI Historic" w:hAnsi="Segoe UI Historic" w:cs="Segoe UI Historic"/>
          <w:sz w:val="24"/>
          <w:szCs w:val="24"/>
          <w:lang w:val="ca-ES"/>
        </w:rPr>
        <w:t xml:space="preserve">s però l’alçada real es un tercer </w:t>
      </w:r>
      <w:r w:rsidR="00891129">
        <w:rPr>
          <w:rFonts w:ascii="Segoe UI Historic" w:hAnsi="Segoe UI Historic" w:cs="Segoe UI Historic"/>
          <w:sz w:val="24"/>
          <w:szCs w:val="24"/>
          <w:lang w:val="ca-ES"/>
        </w:rPr>
        <w:t>donat que l’edifici té</w:t>
      </w:r>
      <w:r w:rsidR="0034211E">
        <w:rPr>
          <w:rFonts w:ascii="Segoe UI Historic" w:hAnsi="Segoe UI Historic" w:cs="Segoe UI Historic"/>
          <w:sz w:val="24"/>
          <w:szCs w:val="24"/>
          <w:lang w:val="ca-ES"/>
        </w:rPr>
        <w:t xml:space="preserve"> entresol. </w:t>
      </w:r>
      <w:r w:rsidRPr="003F6B96">
        <w:rPr>
          <w:rFonts w:ascii="Segoe UI Historic" w:hAnsi="Segoe UI Historic" w:cs="Segoe UI Historic"/>
          <w:sz w:val="24"/>
          <w:szCs w:val="24"/>
          <w:lang w:val="ca-ES"/>
        </w:rPr>
        <w:t xml:space="preserve"> </w:t>
      </w:r>
    </w:p>
    <w:p w14:paraId="351EAC3E" w14:textId="4D1144FA" w:rsidR="00EB33C1" w:rsidRPr="000B2A5C" w:rsidRDefault="007D7C2C"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 xml:space="preserve">Té orientació </w:t>
      </w:r>
      <w:r w:rsidR="00253556">
        <w:rPr>
          <w:rFonts w:ascii="Segoe UI Historic" w:hAnsi="Segoe UI Historic" w:cs="Segoe UI Historic"/>
          <w:sz w:val="24"/>
          <w:szCs w:val="24"/>
          <w:lang w:val="ca-ES"/>
        </w:rPr>
        <w:t>sud-est</w:t>
      </w:r>
      <w:r>
        <w:rPr>
          <w:rFonts w:ascii="Segoe UI Historic" w:hAnsi="Segoe UI Historic" w:cs="Segoe UI Historic"/>
          <w:sz w:val="24"/>
          <w:szCs w:val="24"/>
          <w:lang w:val="ca-ES"/>
        </w:rPr>
        <w:t xml:space="preserve">, amb la qual cosa té </w:t>
      </w:r>
      <w:r w:rsidR="00CA1204">
        <w:rPr>
          <w:rFonts w:ascii="Segoe UI Historic" w:hAnsi="Segoe UI Historic" w:cs="Segoe UI Historic"/>
          <w:sz w:val="24"/>
          <w:szCs w:val="24"/>
          <w:lang w:val="ca-ES"/>
        </w:rPr>
        <w:t xml:space="preserve">una llum molt agradable durant tot el dia. </w:t>
      </w:r>
      <w:r w:rsidR="00B20F3A">
        <w:rPr>
          <w:rFonts w:ascii="Segoe UI Historic" w:hAnsi="Segoe UI Historic" w:cs="Segoe UI Historic"/>
          <w:sz w:val="24"/>
          <w:szCs w:val="24"/>
          <w:lang w:val="ca-ES"/>
        </w:rPr>
        <w:t xml:space="preserve">Té una terrassa coberta, </w:t>
      </w:r>
      <w:r w:rsidR="000976FF">
        <w:rPr>
          <w:rFonts w:ascii="Segoe UI Historic" w:hAnsi="Segoe UI Historic" w:cs="Segoe UI Historic"/>
          <w:sz w:val="24"/>
          <w:szCs w:val="24"/>
          <w:lang w:val="ca-ES"/>
        </w:rPr>
        <w:t>i això ens dona un espai extra de joc amb molt</w:t>
      </w:r>
      <w:r w:rsidR="0024046D">
        <w:rPr>
          <w:rFonts w:ascii="Segoe UI Historic" w:hAnsi="Segoe UI Historic" w:cs="Segoe UI Historic"/>
          <w:sz w:val="24"/>
          <w:szCs w:val="24"/>
          <w:lang w:val="ca-ES"/>
        </w:rPr>
        <w:t xml:space="preserve">a llum i sol sense fer una calor </w:t>
      </w:r>
      <w:r w:rsidR="0074405F">
        <w:rPr>
          <w:rFonts w:ascii="Segoe UI Historic" w:hAnsi="Segoe UI Historic" w:cs="Segoe UI Historic"/>
          <w:sz w:val="24"/>
          <w:szCs w:val="24"/>
          <w:lang w:val="ca-ES"/>
        </w:rPr>
        <w:t>excessiva.</w:t>
      </w:r>
    </w:p>
    <w:p w14:paraId="29F11533" w14:textId="2A90027D" w:rsidR="0038670B" w:rsidRDefault="009B7952" w:rsidP="00FE255F">
      <w:pPr>
        <w:jc w:val="both"/>
        <w:rPr>
          <w:rFonts w:ascii="Segoe UI Historic" w:hAnsi="Segoe UI Historic" w:cs="Segoe UI Historic"/>
          <w:sz w:val="24"/>
          <w:szCs w:val="24"/>
          <w:lang w:val="ca-ES"/>
        </w:rPr>
      </w:pPr>
      <w:r w:rsidRPr="00F65054">
        <w:rPr>
          <w:rFonts w:ascii="Segoe UI Historic" w:hAnsi="Segoe UI Historic" w:cs="Segoe UI Historic"/>
          <w:sz w:val="24"/>
          <w:szCs w:val="24"/>
          <w:lang w:val="ca-ES"/>
        </w:rPr>
        <w:t>Per altre banda</w:t>
      </w:r>
      <w:r w:rsidR="007E5D70" w:rsidRPr="00F65054">
        <w:rPr>
          <w:rFonts w:ascii="Segoe UI Historic" w:hAnsi="Segoe UI Historic" w:cs="Segoe UI Historic"/>
          <w:sz w:val="24"/>
          <w:szCs w:val="24"/>
          <w:lang w:val="ca-ES"/>
        </w:rPr>
        <w:t xml:space="preserve">, els protocols de neteja es delimiten per </w:t>
      </w:r>
      <w:r w:rsidR="006D733F">
        <w:rPr>
          <w:rFonts w:ascii="Segoe UI Historic" w:hAnsi="Segoe UI Historic" w:cs="Segoe UI Historic"/>
          <w:sz w:val="24"/>
          <w:szCs w:val="24"/>
          <w:lang w:val="ca-ES"/>
        </w:rPr>
        <w:t>zones i t</w:t>
      </w:r>
      <w:r w:rsidR="006D733F" w:rsidRPr="003F6B96">
        <w:rPr>
          <w:rFonts w:ascii="Segoe UI Historic" w:hAnsi="Segoe UI Historic" w:cs="Segoe UI Historic"/>
          <w:sz w:val="24"/>
          <w:szCs w:val="24"/>
          <w:lang w:val="ca-ES"/>
        </w:rPr>
        <w:t>ots els productes de neteja seran no tòxics per tal de preservar la salut dels nens.</w:t>
      </w:r>
    </w:p>
    <w:p w14:paraId="410E6E7E" w14:textId="77777777" w:rsidR="007E5D70" w:rsidRPr="00F65054" w:rsidRDefault="007E5D70" w:rsidP="00FE255F">
      <w:pPr>
        <w:jc w:val="both"/>
        <w:rPr>
          <w:rFonts w:ascii="Segoe UI Historic" w:hAnsi="Segoe UI Historic" w:cs="Segoe UI Historic"/>
          <w:sz w:val="24"/>
          <w:szCs w:val="24"/>
          <w:lang w:val="ca-ES"/>
        </w:rPr>
      </w:pPr>
    </w:p>
    <w:p w14:paraId="20C70658"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ZONA DE MENJAR:</w:t>
      </w:r>
    </w:p>
    <w:p w14:paraId="0E4B1605" w14:textId="657A1C56"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Aspirar i fregar </w:t>
      </w:r>
      <w:r w:rsidR="00B07518" w:rsidRPr="003F6B96">
        <w:rPr>
          <w:rFonts w:ascii="Segoe UI Historic" w:hAnsi="Segoe UI Historic" w:cs="Segoe UI Historic"/>
          <w:sz w:val="24"/>
          <w:szCs w:val="24"/>
          <w:lang w:val="ca-ES"/>
        </w:rPr>
        <w:t>diàriament</w:t>
      </w:r>
      <w:r w:rsidRPr="003F6B96">
        <w:rPr>
          <w:rFonts w:ascii="Segoe UI Historic" w:hAnsi="Segoe UI Historic" w:cs="Segoe UI Historic"/>
          <w:sz w:val="24"/>
          <w:szCs w:val="24"/>
          <w:lang w:val="ca-ES"/>
        </w:rPr>
        <w:t xml:space="preserve"> el terra.</w:t>
      </w:r>
    </w:p>
    <w:p w14:paraId="71986C32" w14:textId="71BC3CD0"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Netejar taula, cadires, trones i zona de preparació d’aliments amb sabó i desinfectant.</w:t>
      </w:r>
    </w:p>
    <w:p w14:paraId="5D87A063" w14:textId="77777777" w:rsidR="00521118" w:rsidRPr="003F6B96" w:rsidRDefault="00521118" w:rsidP="00FE255F">
      <w:pPr>
        <w:jc w:val="both"/>
        <w:rPr>
          <w:rFonts w:ascii="Segoe UI Historic" w:hAnsi="Segoe UI Historic" w:cs="Segoe UI Historic"/>
          <w:sz w:val="24"/>
          <w:szCs w:val="24"/>
          <w:lang w:val="ca-ES"/>
        </w:rPr>
      </w:pPr>
    </w:p>
    <w:p w14:paraId="7F7BA4B5"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ZONA D’HIGIENE:</w:t>
      </w:r>
    </w:p>
    <w:p w14:paraId="456ABF58" w14:textId="5D19A8E9"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Netejar diàriament amb sabó i desinfectant totes les peces </w:t>
      </w:r>
      <w:r w:rsidR="00B82E5F">
        <w:rPr>
          <w:rFonts w:ascii="Segoe UI Historic" w:hAnsi="Segoe UI Historic" w:cs="Segoe UI Historic"/>
          <w:sz w:val="24"/>
          <w:szCs w:val="24"/>
          <w:lang w:val="ca-ES"/>
        </w:rPr>
        <w:t xml:space="preserve">del bany </w:t>
      </w:r>
      <w:r w:rsidRPr="003F6B96">
        <w:rPr>
          <w:rFonts w:ascii="Segoe UI Historic" w:hAnsi="Segoe UI Historic" w:cs="Segoe UI Historic"/>
          <w:sz w:val="24"/>
          <w:szCs w:val="24"/>
          <w:lang w:val="ca-ES"/>
        </w:rPr>
        <w:t xml:space="preserve">així com </w:t>
      </w:r>
      <w:r w:rsidR="00B82E5F">
        <w:rPr>
          <w:rFonts w:ascii="Segoe UI Historic" w:hAnsi="Segoe UI Historic" w:cs="Segoe UI Historic"/>
          <w:sz w:val="24"/>
          <w:szCs w:val="24"/>
          <w:lang w:val="ca-ES"/>
        </w:rPr>
        <w:t>els o</w:t>
      </w:r>
      <w:r w:rsidRPr="003F6B96">
        <w:rPr>
          <w:rFonts w:ascii="Segoe UI Historic" w:hAnsi="Segoe UI Historic" w:cs="Segoe UI Historic"/>
          <w:sz w:val="24"/>
          <w:szCs w:val="24"/>
          <w:lang w:val="ca-ES"/>
        </w:rPr>
        <w:t>rinals.</w:t>
      </w:r>
    </w:p>
    <w:p w14:paraId="2B3B7C18" w14:textId="63B340D5"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Fregar diàriament el terra.</w:t>
      </w:r>
    </w:p>
    <w:p w14:paraId="0735C9B1" w14:textId="77777777" w:rsidR="00521118" w:rsidRDefault="00521118" w:rsidP="00FE255F">
      <w:pPr>
        <w:jc w:val="both"/>
        <w:rPr>
          <w:rFonts w:ascii="Segoe UI Historic" w:hAnsi="Segoe UI Historic" w:cs="Segoe UI Historic"/>
          <w:sz w:val="24"/>
          <w:szCs w:val="24"/>
          <w:lang w:val="ca-ES"/>
        </w:rPr>
      </w:pPr>
    </w:p>
    <w:p w14:paraId="2414787E" w14:textId="3C71C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ZONA DE DESCANS</w:t>
      </w:r>
    </w:p>
    <w:p w14:paraId="405F3019"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Aspirar i fregar el terra a diari.</w:t>
      </w:r>
    </w:p>
    <w:p w14:paraId="1EC4FD03" w14:textId="5D75FBBC"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Rentar setmanalment </w:t>
      </w:r>
      <w:r w:rsidR="00B93D3F">
        <w:rPr>
          <w:rFonts w:ascii="Segoe UI Historic" w:hAnsi="Segoe UI Historic" w:cs="Segoe UI Historic"/>
          <w:sz w:val="24"/>
          <w:szCs w:val="24"/>
          <w:lang w:val="ca-ES"/>
        </w:rPr>
        <w:t>llençols</w:t>
      </w:r>
      <w:r w:rsidRPr="003F6B96">
        <w:rPr>
          <w:rFonts w:ascii="Segoe UI Historic" w:hAnsi="Segoe UI Historic" w:cs="Segoe UI Historic"/>
          <w:sz w:val="24"/>
          <w:szCs w:val="24"/>
          <w:lang w:val="ca-ES"/>
        </w:rPr>
        <w:t>, fundes de coixins, mantes, cobertors, etc.</w:t>
      </w:r>
    </w:p>
    <w:p w14:paraId="7D424DAB" w14:textId="77777777" w:rsidR="00B93D3F" w:rsidRPr="003F6B96" w:rsidRDefault="00B93D3F" w:rsidP="00FE255F">
      <w:pPr>
        <w:jc w:val="both"/>
        <w:rPr>
          <w:rFonts w:ascii="Segoe UI Historic" w:hAnsi="Segoe UI Historic" w:cs="Segoe UI Historic"/>
          <w:sz w:val="24"/>
          <w:szCs w:val="24"/>
          <w:lang w:val="ca-ES"/>
        </w:rPr>
      </w:pPr>
    </w:p>
    <w:p w14:paraId="0151DA7D" w14:textId="77777777" w:rsidR="0038670B" w:rsidRPr="003F6B96" w:rsidRDefault="0038670B" w:rsidP="00FE255F">
      <w:pPr>
        <w:jc w:val="both"/>
        <w:rPr>
          <w:rFonts w:ascii="Segoe UI Historic" w:hAnsi="Segoe UI Historic" w:cs="Segoe UI Historic"/>
          <w:b/>
          <w:sz w:val="24"/>
          <w:szCs w:val="24"/>
          <w:lang w:val="ca-ES"/>
        </w:rPr>
      </w:pPr>
      <w:r w:rsidRPr="003F6B96">
        <w:rPr>
          <w:rFonts w:ascii="Segoe UI Historic" w:hAnsi="Segoe UI Historic" w:cs="Segoe UI Historic"/>
          <w:b/>
          <w:sz w:val="24"/>
          <w:szCs w:val="24"/>
          <w:lang w:val="ca-ES"/>
        </w:rPr>
        <w:t>ZONA DE JOCS</w:t>
      </w:r>
    </w:p>
    <w:p w14:paraId="3C379A71"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Aspirar el terra i les catifes diàriament.</w:t>
      </w:r>
    </w:p>
    <w:p w14:paraId="3C2CC143"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Fregar el terra diàriament.</w:t>
      </w:r>
    </w:p>
    <w:p w14:paraId="1BFEEEF9"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Netejar amb desinfectant la zona de joc (taules, cadires..)</w:t>
      </w:r>
    </w:p>
    <w:p w14:paraId="1E2292D0"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Netejar catifes cada 15 dies.</w:t>
      </w:r>
    </w:p>
    <w:p w14:paraId="2F66EC90" w14:textId="77777777" w:rsidR="0038670B"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Netejar joguines cada 15 dies.</w:t>
      </w:r>
    </w:p>
    <w:p w14:paraId="74012012" w14:textId="77777777" w:rsidR="003758B9" w:rsidRPr="003F6B96" w:rsidRDefault="003758B9" w:rsidP="00FE255F">
      <w:pPr>
        <w:jc w:val="both"/>
        <w:rPr>
          <w:rFonts w:ascii="Segoe UI Historic" w:hAnsi="Segoe UI Historic" w:cs="Segoe UI Historic"/>
          <w:sz w:val="24"/>
          <w:szCs w:val="24"/>
          <w:lang w:val="ca-ES"/>
        </w:rPr>
      </w:pPr>
    </w:p>
    <w:p w14:paraId="1A8E103B" w14:textId="77777777" w:rsidR="0038670B" w:rsidRPr="009264FC" w:rsidRDefault="0038670B" w:rsidP="00FE255F">
      <w:pPr>
        <w:jc w:val="both"/>
        <w:rPr>
          <w:rFonts w:ascii="Segoe UI Historic" w:hAnsi="Segoe UI Historic" w:cs="Segoe UI Historic"/>
          <w:b/>
          <w:sz w:val="24"/>
          <w:szCs w:val="24"/>
          <w:lang w:val="ca-ES"/>
        </w:rPr>
      </w:pPr>
      <w:r w:rsidRPr="009264FC">
        <w:rPr>
          <w:rFonts w:ascii="Segoe UI Historic" w:hAnsi="Segoe UI Historic" w:cs="Segoe UI Historic"/>
          <w:b/>
          <w:sz w:val="24"/>
          <w:szCs w:val="24"/>
          <w:lang w:val="ca-ES"/>
        </w:rPr>
        <w:t>ZONA EXTERIOR</w:t>
      </w:r>
    </w:p>
    <w:p w14:paraId="57115896" w14:textId="77777777"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Netejar i desinfectar joguines cada 15 dies.</w:t>
      </w:r>
    </w:p>
    <w:p w14:paraId="2BCEDC9D" w14:textId="3C54A948" w:rsidR="006D733F"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Taules, cadires, terra i catifes sempre que s’utilitzin.</w:t>
      </w:r>
    </w:p>
    <w:p w14:paraId="06FF46D8" w14:textId="782B3EA4" w:rsidR="009264FC" w:rsidRPr="000B2A5C" w:rsidRDefault="00132CB1" w:rsidP="00FE255F">
      <w:pPr>
        <w:jc w:val="both"/>
        <w:rPr>
          <w:rFonts w:ascii="Segoe UI Historic" w:hAnsi="Segoe UI Historic" w:cs="Segoe UI Historic"/>
          <w:b/>
          <w:color w:val="15877F" w:themeColor="accent3" w:themeShade="80"/>
          <w:sz w:val="24"/>
          <w:szCs w:val="24"/>
          <w:lang w:val="ca-ES"/>
        </w:rPr>
      </w:pPr>
      <w:r w:rsidRPr="000B2A5C">
        <w:rPr>
          <w:rFonts w:ascii="Segoe UI Historic" w:hAnsi="Segoe UI Historic" w:cs="Segoe UI Historic"/>
          <w:b/>
          <w:bCs/>
          <w:color w:val="15877F" w:themeColor="accent3" w:themeShade="80"/>
          <w:sz w:val="24"/>
          <w:szCs w:val="24"/>
          <w:lang w:val="ca-ES"/>
        </w:rPr>
        <w:lastRenderedPageBreak/>
        <w:t>RECOMANACIONS PER A L’ALIMENTACIÓ</w:t>
      </w:r>
    </w:p>
    <w:p w14:paraId="2E0F004E" w14:textId="77777777" w:rsidR="009264FC" w:rsidRPr="000B2A5C" w:rsidRDefault="009264FC" w:rsidP="00FE255F">
      <w:pPr>
        <w:jc w:val="both"/>
        <w:rPr>
          <w:rFonts w:ascii="Segoe UI Historic" w:hAnsi="Segoe UI Historic" w:cs="Segoe UI Historic"/>
          <w:b/>
          <w:color w:val="15877F" w:themeColor="accent3" w:themeShade="80"/>
          <w:sz w:val="24"/>
          <w:szCs w:val="24"/>
          <w:lang w:val="ca-ES"/>
        </w:rPr>
      </w:pPr>
    </w:p>
    <w:p w14:paraId="5E356F31" w14:textId="7A0A3412" w:rsidR="00132CB1" w:rsidRPr="00F65054" w:rsidRDefault="00132CB1" w:rsidP="00132CB1">
      <w:pPr>
        <w:pStyle w:val="NormalWeb"/>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Encara què la família possiblement segueix recomanacions alimentàries per part del seu o la seva pediatra, nosaltres com a professionals de la petita infància tenim la responsabilitat d’orientar </w:t>
      </w:r>
      <w:r w:rsidR="004312D6">
        <w:rPr>
          <w:rFonts w:ascii="Segoe UI Historic" w:hAnsi="Segoe UI Historic" w:cs="Segoe UI Historic"/>
          <w:lang w:val="ca-ES"/>
        </w:rPr>
        <w:t xml:space="preserve">amb </w:t>
      </w:r>
      <w:r w:rsidRPr="00F65054">
        <w:rPr>
          <w:rFonts w:ascii="Segoe UI Historic" w:hAnsi="Segoe UI Historic" w:cs="Segoe UI Historic"/>
          <w:lang w:val="ca-ES"/>
        </w:rPr>
        <w:t xml:space="preserve">uns hàbits alimentaris adequats seguint sempre  fonts oficials  actualitzades, com l’OMS </w:t>
      </w:r>
      <w:r w:rsidR="00DE4675">
        <w:rPr>
          <w:rFonts w:ascii="Segoe UI Historic" w:hAnsi="Segoe UI Historic" w:cs="Segoe UI Historic"/>
          <w:lang w:val="ca-ES"/>
        </w:rPr>
        <w:t>que recomana la</w:t>
      </w:r>
      <w:r w:rsidRPr="00F65054">
        <w:rPr>
          <w:rFonts w:ascii="Segoe UI Historic" w:hAnsi="Segoe UI Historic" w:cs="Segoe UI Historic"/>
          <w:lang w:val="ca-ES"/>
        </w:rPr>
        <w:t xml:space="preserve"> lactància materna exclusiva fins als 6 mesos</w:t>
      </w:r>
      <w:r w:rsidR="009C7454">
        <w:rPr>
          <w:rFonts w:ascii="Segoe UI Historic" w:hAnsi="Segoe UI Historic" w:cs="Segoe UI Historic"/>
          <w:lang w:val="ca-ES"/>
        </w:rPr>
        <w:t>,</w:t>
      </w:r>
      <w:r w:rsidRPr="00F65054">
        <w:rPr>
          <w:rFonts w:ascii="Segoe UI Historic" w:hAnsi="Segoe UI Historic" w:cs="Segoe UI Historic"/>
          <w:lang w:val="ca-ES"/>
        </w:rPr>
        <w:t xml:space="preserve"> i a partir d’aquí i depenent de la maduresa de cada nen, anar introduint aliments sòlids com a alimentació complementària a la lactància materna</w:t>
      </w:r>
      <w:r w:rsidR="009C7454">
        <w:rPr>
          <w:rFonts w:ascii="Segoe UI Historic" w:hAnsi="Segoe UI Historic" w:cs="Segoe UI Historic"/>
          <w:lang w:val="ca-ES"/>
        </w:rPr>
        <w:t>,</w:t>
      </w:r>
      <w:r w:rsidRPr="00F65054">
        <w:rPr>
          <w:rFonts w:ascii="Segoe UI Historic" w:hAnsi="Segoe UI Historic" w:cs="Segoe UI Historic"/>
          <w:lang w:val="ca-ES"/>
        </w:rPr>
        <w:t xml:space="preserve"> què ha de continuar sent l’aliment principal fins al menys, els dos anys d’edat o fins que</w:t>
      </w:r>
      <w:r w:rsidR="00E82AE2">
        <w:rPr>
          <w:rFonts w:ascii="Segoe UI Historic" w:hAnsi="Segoe UI Historic" w:cs="Segoe UI Historic"/>
          <w:lang w:val="ca-ES"/>
        </w:rPr>
        <w:t xml:space="preserve"> la</w:t>
      </w:r>
      <w:r w:rsidRPr="00F65054">
        <w:rPr>
          <w:rFonts w:ascii="Segoe UI Historic" w:hAnsi="Segoe UI Historic" w:cs="Segoe UI Historic"/>
          <w:lang w:val="ca-ES"/>
        </w:rPr>
        <w:t xml:space="preserve"> mare i </w:t>
      </w:r>
      <w:r w:rsidR="00FB4C36">
        <w:rPr>
          <w:rFonts w:ascii="Segoe UI Historic" w:hAnsi="Segoe UI Historic" w:cs="Segoe UI Historic"/>
          <w:lang w:val="ca-ES"/>
        </w:rPr>
        <w:t>l’infant</w:t>
      </w:r>
      <w:r w:rsidR="00FB4C36" w:rsidRPr="00F65054">
        <w:rPr>
          <w:rFonts w:ascii="Segoe UI Historic" w:hAnsi="Segoe UI Historic" w:cs="Segoe UI Historic"/>
          <w:lang w:val="ca-ES"/>
        </w:rPr>
        <w:t xml:space="preserve"> </w:t>
      </w:r>
      <w:r w:rsidRPr="00F65054">
        <w:rPr>
          <w:rFonts w:ascii="Segoe UI Historic" w:hAnsi="Segoe UI Historic" w:cs="Segoe UI Historic"/>
          <w:lang w:val="ca-ES"/>
        </w:rPr>
        <w:t xml:space="preserve">vulguin. Com </w:t>
      </w:r>
      <w:r w:rsidR="00FB4C36">
        <w:rPr>
          <w:rFonts w:ascii="Segoe UI Historic" w:hAnsi="Segoe UI Historic" w:cs="Segoe UI Historic"/>
          <w:lang w:val="ca-ES"/>
        </w:rPr>
        <w:t xml:space="preserve">a </w:t>
      </w:r>
      <w:r w:rsidRPr="00F65054">
        <w:rPr>
          <w:rFonts w:ascii="Segoe UI Historic" w:hAnsi="Segoe UI Historic" w:cs="Segoe UI Historic"/>
          <w:lang w:val="ca-ES"/>
        </w:rPr>
        <w:t xml:space="preserve">font oficial també tenir a mà i seguir  la guia “RECOMANACIONS D’ALIMENTACIÓ EN LA PRIMERA INFÀNCIA (DE 0 A 3 ANYS)” per fer recomanacions i/o suggeriments, on es recomanen pautes alimentàries com </w:t>
      </w:r>
      <w:r w:rsidR="00FB4C36">
        <w:rPr>
          <w:rFonts w:ascii="Segoe UI Historic" w:hAnsi="Segoe UI Historic" w:cs="Segoe UI Historic"/>
          <w:lang w:val="ca-ES"/>
        </w:rPr>
        <w:t>ara</w:t>
      </w:r>
      <w:r w:rsidRPr="00F65054">
        <w:rPr>
          <w:rFonts w:ascii="Segoe UI Historic" w:hAnsi="Segoe UI Historic" w:cs="Segoe UI Historic"/>
          <w:lang w:val="ca-ES"/>
        </w:rPr>
        <w:t>:</w:t>
      </w:r>
    </w:p>
    <w:p w14:paraId="42F7810B" w14:textId="2B9ABB1A" w:rsidR="00132CB1" w:rsidRPr="00F65054" w:rsidRDefault="00132CB1" w:rsidP="00132CB1">
      <w:pPr>
        <w:pStyle w:val="NormalWeb"/>
        <w:numPr>
          <w:ilvl w:val="0"/>
          <w:numId w:val="42"/>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Introduir un aliment nou cada tres-cinc dies i sempre d’un en un per a poder identificar possibles intoleràncies o al·lèrgies. Com a regla general, s’ha d’oferir durant tres dies seguits cada aliment que s’ofereix de nou i, durant aquest</w:t>
      </w:r>
      <w:r w:rsidR="004A47C6">
        <w:rPr>
          <w:rFonts w:ascii="Segoe UI Historic" w:hAnsi="Segoe UI Historic" w:cs="Segoe UI Historic"/>
          <w:lang w:val="ca-ES"/>
        </w:rPr>
        <w:t>s</w:t>
      </w:r>
      <w:r w:rsidRPr="00F65054">
        <w:rPr>
          <w:rFonts w:ascii="Segoe UI Historic" w:hAnsi="Segoe UI Historic" w:cs="Segoe UI Historic"/>
          <w:lang w:val="ca-ES"/>
        </w:rPr>
        <w:t xml:space="preserve"> tres dies, no es pot introduir cap altre aliment nou.</w:t>
      </w:r>
    </w:p>
    <w:p w14:paraId="2C1E5F76" w14:textId="68012932" w:rsidR="00132CB1" w:rsidRPr="00F65054" w:rsidRDefault="00132CB1" w:rsidP="00132CB1">
      <w:pPr>
        <w:pStyle w:val="NormalWeb"/>
        <w:numPr>
          <w:ilvl w:val="0"/>
          <w:numId w:val="42"/>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Es recomana utilitzar oli d’oliva en cru (millor verge o extra verge). No afegir sal.</w:t>
      </w:r>
    </w:p>
    <w:p w14:paraId="2440EAE4" w14:textId="0182651A" w:rsidR="00132CB1" w:rsidRPr="00F65054" w:rsidRDefault="00132CB1" w:rsidP="00132CB1">
      <w:pPr>
        <w:pStyle w:val="NormalWeb"/>
        <w:numPr>
          <w:ilvl w:val="0"/>
          <w:numId w:val="42"/>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Es pot guardar a la nevera fins a 3 dies o bé es pot congelar, però es preferible consumir-ho quan abans millor.</w:t>
      </w:r>
    </w:p>
    <w:p w14:paraId="697FE911" w14:textId="03A88247" w:rsidR="00132CB1" w:rsidRPr="00F65054" w:rsidRDefault="00132CB1" w:rsidP="00132CB1">
      <w:pPr>
        <w:pStyle w:val="NormalWeb"/>
        <w:numPr>
          <w:ilvl w:val="0"/>
          <w:numId w:val="42"/>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No es recomanen sucs, ni naturals ni industrials, si no la fruita sencera (trossos).</w:t>
      </w:r>
    </w:p>
    <w:p w14:paraId="6B1D32E0" w14:textId="372A0758" w:rsidR="00132CB1" w:rsidRPr="00F65054" w:rsidRDefault="00132CB1" w:rsidP="00132CB1">
      <w:pPr>
        <w:pStyle w:val="NormalWeb"/>
        <w:shd w:val="clear" w:color="auto" w:fill="FFFFFF"/>
        <w:spacing w:before="0" w:beforeAutospacing="0"/>
        <w:jc w:val="both"/>
        <w:rPr>
          <w:rFonts w:ascii="Segoe UI Historic" w:hAnsi="Segoe UI Historic" w:cs="Segoe UI Historic"/>
          <w:lang w:val="ca-ES"/>
        </w:rPr>
      </w:pPr>
      <w:r w:rsidRPr="00F65054">
        <w:rPr>
          <w:rFonts w:ascii="Segoe UI Historic" w:hAnsi="Segoe UI Historic" w:cs="Segoe UI Historic"/>
          <w:lang w:val="ca-ES"/>
        </w:rPr>
        <w:t xml:space="preserve">Són interesants mètodes alimentaris com, </w:t>
      </w:r>
      <w:proofErr w:type="spellStart"/>
      <w:r w:rsidRPr="00F65054">
        <w:rPr>
          <w:rFonts w:ascii="Segoe UI Historic" w:hAnsi="Segoe UI Historic" w:cs="Segoe UI Historic"/>
          <w:i/>
          <w:iCs/>
          <w:lang w:val="ca-ES"/>
        </w:rPr>
        <w:t>Baby-led</w:t>
      </w:r>
      <w:proofErr w:type="spellEnd"/>
      <w:r w:rsidRPr="00F65054">
        <w:rPr>
          <w:rFonts w:ascii="Segoe UI Historic" w:hAnsi="Segoe UI Historic" w:cs="Segoe UI Historic"/>
          <w:i/>
          <w:iCs/>
          <w:lang w:val="ca-ES"/>
        </w:rPr>
        <w:t xml:space="preserve"> </w:t>
      </w:r>
      <w:proofErr w:type="spellStart"/>
      <w:r w:rsidRPr="00F65054">
        <w:rPr>
          <w:rFonts w:ascii="Segoe UI Historic" w:hAnsi="Segoe UI Historic" w:cs="Segoe UI Historic"/>
          <w:i/>
          <w:iCs/>
          <w:lang w:val="ca-ES"/>
        </w:rPr>
        <w:t>Weaning</w:t>
      </w:r>
      <w:proofErr w:type="spellEnd"/>
      <w:r w:rsidRPr="00F65054">
        <w:rPr>
          <w:rFonts w:ascii="Segoe UI Historic" w:hAnsi="Segoe UI Historic" w:cs="Segoe UI Historic"/>
          <w:lang w:val="ca-ES"/>
        </w:rPr>
        <w:t xml:space="preserve"> o similars, recomanant la supervisió per professionals d'aquests tipus d'alimentació, on se li ofereixen a</w:t>
      </w:r>
      <w:r w:rsidR="003D0E75">
        <w:rPr>
          <w:rFonts w:ascii="Segoe UI Historic" w:hAnsi="Segoe UI Historic" w:cs="Segoe UI Historic"/>
          <w:lang w:val="ca-ES"/>
        </w:rPr>
        <w:t xml:space="preserve"> l’</w:t>
      </w:r>
      <w:r w:rsidR="009E1D60">
        <w:rPr>
          <w:rFonts w:ascii="Segoe UI Historic" w:hAnsi="Segoe UI Historic" w:cs="Segoe UI Historic"/>
          <w:lang w:val="ca-ES"/>
        </w:rPr>
        <w:t xml:space="preserve">infant </w:t>
      </w:r>
      <w:r w:rsidRPr="00F65054">
        <w:rPr>
          <w:rFonts w:ascii="Segoe UI Historic" w:hAnsi="Segoe UI Historic" w:cs="Segoe UI Historic"/>
          <w:lang w:val="ca-ES"/>
        </w:rPr>
        <w:t xml:space="preserve">aliments adaptats, </w:t>
      </w:r>
      <w:r w:rsidR="009E1D60">
        <w:rPr>
          <w:rFonts w:ascii="Segoe UI Historic" w:hAnsi="Segoe UI Historic" w:cs="Segoe UI Historic"/>
          <w:lang w:val="ca-ES"/>
        </w:rPr>
        <w:t>é</w:t>
      </w:r>
      <w:r w:rsidRPr="00F65054">
        <w:rPr>
          <w:rFonts w:ascii="Segoe UI Historic" w:hAnsi="Segoe UI Historic" w:cs="Segoe UI Historic"/>
          <w:lang w:val="ca-ES"/>
        </w:rPr>
        <w:t>s a dir, trossos qu</w:t>
      </w:r>
      <w:r w:rsidR="009E1D60">
        <w:rPr>
          <w:rFonts w:ascii="Segoe UI Historic" w:hAnsi="Segoe UI Historic" w:cs="Segoe UI Historic"/>
          <w:lang w:val="ca-ES"/>
        </w:rPr>
        <w:t>e</w:t>
      </w:r>
      <w:r w:rsidRPr="00F65054">
        <w:rPr>
          <w:rFonts w:ascii="Segoe UI Historic" w:hAnsi="Segoe UI Historic" w:cs="Segoe UI Historic"/>
          <w:lang w:val="ca-ES"/>
        </w:rPr>
        <w:t xml:space="preserve"> estiguin cuits, al forn o al vapor preferiblement, per així</w:t>
      </w:r>
      <w:r w:rsidR="009E1D60">
        <w:rPr>
          <w:rFonts w:ascii="Segoe UI Historic" w:hAnsi="Segoe UI Historic" w:cs="Segoe UI Historic"/>
          <w:lang w:val="ca-ES"/>
        </w:rPr>
        <w:t>,</w:t>
      </w:r>
      <w:r w:rsidR="009E1D60" w:rsidRPr="009E1D60">
        <w:rPr>
          <w:rFonts w:ascii="Segoe UI Historic" w:hAnsi="Segoe UI Historic" w:cs="Segoe UI Historic"/>
          <w:lang w:val="ca-ES"/>
        </w:rPr>
        <w:t xml:space="preserve"> </w:t>
      </w:r>
      <w:r w:rsidR="009E1D60" w:rsidRPr="00C91327">
        <w:rPr>
          <w:rFonts w:ascii="Segoe UI Historic" w:hAnsi="Segoe UI Historic" w:cs="Segoe UI Historic"/>
          <w:lang w:val="ca-ES"/>
        </w:rPr>
        <w:t>poc a poc</w:t>
      </w:r>
      <w:r w:rsidR="009E1D60">
        <w:rPr>
          <w:rFonts w:ascii="Segoe UI Historic" w:hAnsi="Segoe UI Historic" w:cs="Segoe UI Historic"/>
          <w:lang w:val="ca-ES"/>
        </w:rPr>
        <w:t>,</w:t>
      </w:r>
      <w:r w:rsidRPr="00F65054">
        <w:rPr>
          <w:rFonts w:ascii="Segoe UI Historic" w:hAnsi="Segoe UI Historic" w:cs="Segoe UI Historic"/>
          <w:lang w:val="ca-ES"/>
        </w:rPr>
        <w:t xml:space="preserve"> ana</w:t>
      </w:r>
      <w:r w:rsidR="009E1D60">
        <w:rPr>
          <w:rFonts w:ascii="Segoe UI Historic" w:hAnsi="Segoe UI Historic" w:cs="Segoe UI Historic"/>
          <w:lang w:val="ca-ES"/>
        </w:rPr>
        <w:t>r</w:t>
      </w:r>
      <w:r w:rsidRPr="00F65054">
        <w:rPr>
          <w:rFonts w:ascii="Segoe UI Historic" w:hAnsi="Segoe UI Historic" w:cs="Segoe UI Historic"/>
          <w:lang w:val="ca-ES"/>
        </w:rPr>
        <w:t xml:space="preserve"> introduint al nen en el menjar familiar.</w:t>
      </w:r>
    </w:p>
    <w:p w14:paraId="5A35A553" w14:textId="6268951B" w:rsidR="00132CB1" w:rsidRPr="00F65054" w:rsidRDefault="00132CB1" w:rsidP="00132CB1">
      <w:pPr>
        <w:pStyle w:val="NormalWeb"/>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Entre les seves avantatges </w:t>
      </w:r>
      <w:r w:rsidR="0028357F">
        <w:rPr>
          <w:rFonts w:ascii="Segoe UI Historic" w:hAnsi="Segoe UI Historic" w:cs="Segoe UI Historic"/>
          <w:lang w:val="ca-ES"/>
        </w:rPr>
        <w:t>hi ha</w:t>
      </w:r>
      <w:r w:rsidRPr="00F65054">
        <w:rPr>
          <w:rFonts w:ascii="Segoe UI Historic" w:hAnsi="Segoe UI Historic" w:cs="Segoe UI Historic"/>
          <w:lang w:val="ca-ES"/>
        </w:rPr>
        <w:t>:</w:t>
      </w:r>
    </w:p>
    <w:p w14:paraId="571434FF" w14:textId="69345ADA"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Dona l’oportunitat al nen d’explorar gran varietat de sabors, colors i textures, facilitant l’acceptació d’una major varietat d’aliments, fent de cada àpat, una nova aventura.</w:t>
      </w:r>
    </w:p>
    <w:p w14:paraId="3D41FE4B" w14:textId="5A329D42"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Se li ofereix menjar real des de l’inici, ja que deixem al seu abast aliments en lloc de productes </w:t>
      </w:r>
      <w:r w:rsidR="00A144B7">
        <w:rPr>
          <w:rFonts w:ascii="Segoe UI Historic" w:hAnsi="Segoe UI Historic" w:cs="Segoe UI Historic"/>
          <w:lang w:val="ca-ES"/>
        </w:rPr>
        <w:t xml:space="preserve">processats </w:t>
      </w:r>
      <w:r w:rsidRPr="00F65054">
        <w:rPr>
          <w:rFonts w:ascii="Segoe UI Historic" w:hAnsi="Segoe UI Historic" w:cs="Segoe UI Historic"/>
          <w:lang w:val="ca-ES"/>
        </w:rPr>
        <w:t>dirigits per a nadons</w:t>
      </w:r>
      <w:r w:rsidR="002C17FC">
        <w:rPr>
          <w:rFonts w:ascii="Segoe UI Historic" w:hAnsi="Segoe UI Historic" w:cs="Segoe UI Historic"/>
          <w:lang w:val="ca-ES"/>
        </w:rPr>
        <w:t>,</w:t>
      </w:r>
      <w:r w:rsidRPr="00F65054">
        <w:rPr>
          <w:rFonts w:ascii="Segoe UI Historic" w:hAnsi="Segoe UI Historic" w:cs="Segoe UI Historic"/>
          <w:lang w:val="ca-ES"/>
        </w:rPr>
        <w:t xml:space="preserve"> com poden ser les farinetes de cereals (amb sucres afegits) i es promou l’adaptació del paladar a aquest sabors.</w:t>
      </w:r>
    </w:p>
    <w:p w14:paraId="27C54D0D" w14:textId="5B8FB905"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Contribueix al desenvolupament de les habilitats del nen afavorint la millora de la motricitat fina i de la coordinació ma-ull mentre es diverteix i es respecten els seus ritmes.</w:t>
      </w:r>
    </w:p>
    <w:p w14:paraId="5729C257" w14:textId="612D1A5A"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Estimula la creació de millors hàbits alimentaris des de </w:t>
      </w:r>
      <w:r w:rsidR="007D29F6">
        <w:rPr>
          <w:rFonts w:ascii="Segoe UI Historic" w:hAnsi="Segoe UI Historic" w:cs="Segoe UI Historic"/>
          <w:lang w:val="ca-ES"/>
        </w:rPr>
        <w:t>l’</w:t>
      </w:r>
      <w:r w:rsidRPr="00F65054">
        <w:rPr>
          <w:rFonts w:ascii="Segoe UI Historic" w:hAnsi="Segoe UI Historic" w:cs="Segoe UI Historic"/>
          <w:lang w:val="ca-ES"/>
        </w:rPr>
        <w:t>inici</w:t>
      </w:r>
      <w:r w:rsidR="00981511">
        <w:rPr>
          <w:rFonts w:ascii="Segoe UI Historic" w:hAnsi="Segoe UI Historic" w:cs="Segoe UI Historic"/>
          <w:lang w:val="ca-ES"/>
        </w:rPr>
        <w:t>,</w:t>
      </w:r>
      <w:r w:rsidRPr="00F65054">
        <w:rPr>
          <w:rFonts w:ascii="Segoe UI Historic" w:hAnsi="Segoe UI Historic" w:cs="Segoe UI Historic"/>
          <w:lang w:val="ca-ES"/>
        </w:rPr>
        <w:t xml:space="preserve"> contribuent a la prevenció de sobrepès i obesitat infantil, afavorint una millor relació amb el menjar.</w:t>
      </w:r>
    </w:p>
    <w:p w14:paraId="78115C8B" w14:textId="0F78722C"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Anima als pares a millorar els seus hàbits alimentaris fent receptes saludables per gaudir tota la família, cosa que permet </w:t>
      </w:r>
      <w:r w:rsidR="00FE6DA7">
        <w:rPr>
          <w:rFonts w:ascii="Segoe UI Historic" w:hAnsi="Segoe UI Historic" w:cs="Segoe UI Historic"/>
          <w:lang w:val="ca-ES"/>
        </w:rPr>
        <w:t>a l’infant</w:t>
      </w:r>
      <w:r w:rsidRPr="00F65054">
        <w:rPr>
          <w:rFonts w:ascii="Segoe UI Historic" w:hAnsi="Segoe UI Historic" w:cs="Segoe UI Historic"/>
          <w:lang w:val="ca-ES"/>
        </w:rPr>
        <w:t xml:space="preserve"> a aprendre a alimentar-se a trav</w:t>
      </w:r>
      <w:r w:rsidR="00981511">
        <w:rPr>
          <w:rFonts w:ascii="Segoe UI Historic" w:hAnsi="Segoe UI Historic" w:cs="Segoe UI Historic"/>
          <w:lang w:val="ca-ES"/>
        </w:rPr>
        <w:t>é</w:t>
      </w:r>
      <w:r w:rsidRPr="00F65054">
        <w:rPr>
          <w:rFonts w:ascii="Segoe UI Historic" w:hAnsi="Segoe UI Historic" w:cs="Segoe UI Historic"/>
          <w:lang w:val="ca-ES"/>
        </w:rPr>
        <w:t>s de</w:t>
      </w:r>
      <w:r w:rsidR="005119C4">
        <w:rPr>
          <w:rFonts w:ascii="Segoe UI Historic" w:hAnsi="Segoe UI Historic" w:cs="Segoe UI Historic"/>
          <w:lang w:val="ca-ES"/>
        </w:rPr>
        <w:t xml:space="preserve"> </w:t>
      </w:r>
      <w:r w:rsidRPr="00F65054">
        <w:rPr>
          <w:rFonts w:ascii="Segoe UI Historic" w:hAnsi="Segoe UI Historic" w:cs="Segoe UI Historic"/>
          <w:lang w:val="ca-ES"/>
        </w:rPr>
        <w:t>l</w:t>
      </w:r>
      <w:r w:rsidR="005119C4">
        <w:rPr>
          <w:rFonts w:ascii="Segoe UI Historic" w:hAnsi="Segoe UI Historic" w:cs="Segoe UI Historic"/>
          <w:lang w:val="ca-ES"/>
        </w:rPr>
        <w:t>’</w:t>
      </w:r>
      <w:r w:rsidRPr="00F65054">
        <w:rPr>
          <w:rFonts w:ascii="Segoe UI Historic" w:hAnsi="Segoe UI Historic" w:cs="Segoe UI Historic"/>
          <w:lang w:val="ca-ES"/>
        </w:rPr>
        <w:t>exemple dels seus pares.</w:t>
      </w:r>
    </w:p>
    <w:p w14:paraId="4D1831A3" w14:textId="6D2EF714"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lastRenderedPageBreak/>
        <w:t>Prev</w:t>
      </w:r>
      <w:r w:rsidR="005119C4">
        <w:rPr>
          <w:rFonts w:ascii="Segoe UI Historic" w:hAnsi="Segoe UI Historic" w:cs="Segoe UI Historic"/>
          <w:lang w:val="ca-ES"/>
        </w:rPr>
        <w:t>eu</w:t>
      </w:r>
      <w:r w:rsidRPr="00F65054">
        <w:rPr>
          <w:rFonts w:ascii="Segoe UI Historic" w:hAnsi="Segoe UI Historic" w:cs="Segoe UI Historic"/>
          <w:lang w:val="ca-ES"/>
        </w:rPr>
        <w:t xml:space="preserve"> la sobrealimentació</w:t>
      </w:r>
      <w:r w:rsidR="00FE6DA7">
        <w:rPr>
          <w:rFonts w:ascii="Segoe UI Historic" w:hAnsi="Segoe UI Historic" w:cs="Segoe UI Historic"/>
          <w:lang w:val="ca-ES"/>
        </w:rPr>
        <w:t>,</w:t>
      </w:r>
      <w:r w:rsidRPr="00F65054">
        <w:rPr>
          <w:rFonts w:ascii="Segoe UI Historic" w:hAnsi="Segoe UI Historic" w:cs="Segoe UI Historic"/>
          <w:lang w:val="ca-ES"/>
        </w:rPr>
        <w:t xml:space="preserve"> ja que permet qu</w:t>
      </w:r>
      <w:r w:rsidR="00FE6DA7">
        <w:rPr>
          <w:rFonts w:ascii="Segoe UI Historic" w:hAnsi="Segoe UI Historic" w:cs="Segoe UI Historic"/>
          <w:lang w:val="ca-ES"/>
        </w:rPr>
        <w:t>e</w:t>
      </w:r>
      <w:r w:rsidRPr="00F65054">
        <w:rPr>
          <w:rFonts w:ascii="Segoe UI Historic" w:hAnsi="Segoe UI Historic" w:cs="Segoe UI Historic"/>
          <w:lang w:val="ca-ES"/>
        </w:rPr>
        <w:t xml:space="preserve"> sigui </w:t>
      </w:r>
      <w:r w:rsidR="00431AC7">
        <w:rPr>
          <w:rFonts w:ascii="Segoe UI Historic" w:hAnsi="Segoe UI Historic" w:cs="Segoe UI Historic"/>
          <w:lang w:val="ca-ES"/>
        </w:rPr>
        <w:t>l’infant</w:t>
      </w:r>
      <w:r w:rsidRPr="00F65054">
        <w:rPr>
          <w:rFonts w:ascii="Segoe UI Historic" w:hAnsi="Segoe UI Historic" w:cs="Segoe UI Historic"/>
          <w:lang w:val="ca-ES"/>
        </w:rPr>
        <w:t xml:space="preserve"> qui es porti el menjar a la boca i sigui capaç de regular millor la quantitat que consumeix depenen</w:t>
      </w:r>
      <w:r w:rsidR="00431AC7">
        <w:rPr>
          <w:rFonts w:ascii="Segoe UI Historic" w:hAnsi="Segoe UI Historic" w:cs="Segoe UI Historic"/>
          <w:lang w:val="ca-ES"/>
        </w:rPr>
        <w:t>t</w:t>
      </w:r>
      <w:r w:rsidRPr="00F65054">
        <w:rPr>
          <w:rFonts w:ascii="Segoe UI Historic" w:hAnsi="Segoe UI Historic" w:cs="Segoe UI Historic"/>
          <w:lang w:val="ca-ES"/>
        </w:rPr>
        <w:t xml:space="preserve"> de la seva gana.</w:t>
      </w:r>
    </w:p>
    <w:p w14:paraId="34351ED8" w14:textId="3DC999CD" w:rsidR="00132CB1" w:rsidRPr="00F65054" w:rsidRDefault="00132CB1" w:rsidP="00132CB1">
      <w:pPr>
        <w:pStyle w:val="NormalWeb"/>
        <w:numPr>
          <w:ilvl w:val="0"/>
          <w:numId w:val="43"/>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Fomenta la confiança i independència de</w:t>
      </w:r>
      <w:r w:rsidR="00431AC7">
        <w:rPr>
          <w:rFonts w:ascii="Segoe UI Historic" w:hAnsi="Segoe UI Historic" w:cs="Segoe UI Historic"/>
          <w:lang w:val="ca-ES"/>
        </w:rPr>
        <w:t xml:space="preserve"> l’infant</w:t>
      </w:r>
      <w:r w:rsidRPr="00F65054">
        <w:rPr>
          <w:rFonts w:ascii="Segoe UI Historic" w:hAnsi="Segoe UI Historic" w:cs="Segoe UI Historic"/>
          <w:lang w:val="ca-ES"/>
        </w:rPr>
        <w:t>, al permetre-li desenvolupar un rol actiu en la seva alimentació.</w:t>
      </w:r>
    </w:p>
    <w:p w14:paraId="74ED1C22" w14:textId="6F8114A2" w:rsidR="00132CB1" w:rsidRPr="00F65054" w:rsidRDefault="00132CB1" w:rsidP="00132CB1">
      <w:pPr>
        <w:pStyle w:val="NormalWeb"/>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En resum, amb aquests tipus d’alimentació</w:t>
      </w:r>
      <w:r w:rsidR="00DF09B0">
        <w:rPr>
          <w:rFonts w:ascii="Segoe UI Historic" w:hAnsi="Segoe UI Historic" w:cs="Segoe UI Historic"/>
          <w:lang w:val="ca-ES"/>
        </w:rPr>
        <w:t>,</w:t>
      </w:r>
      <w:r w:rsidRPr="00F65054">
        <w:rPr>
          <w:rFonts w:ascii="Segoe UI Historic" w:hAnsi="Segoe UI Historic" w:cs="Segoe UI Historic"/>
          <w:lang w:val="ca-ES"/>
        </w:rPr>
        <w:t xml:space="preserve"> </w:t>
      </w:r>
      <w:r w:rsidR="00DF09B0">
        <w:rPr>
          <w:rFonts w:ascii="Segoe UI Historic" w:hAnsi="Segoe UI Historic" w:cs="Segoe UI Historic"/>
          <w:lang w:val="ca-ES"/>
        </w:rPr>
        <w:t>l’infant</w:t>
      </w:r>
      <w:r w:rsidRPr="00F65054">
        <w:rPr>
          <w:rFonts w:ascii="Segoe UI Historic" w:hAnsi="Segoe UI Historic" w:cs="Segoe UI Historic"/>
          <w:lang w:val="ca-ES"/>
        </w:rPr>
        <w:t xml:space="preserve"> experimenta de manera autònoma l’alimentació amb les seves mans i descobreix textures, olors i sabors per si mateix.</w:t>
      </w:r>
    </w:p>
    <w:p w14:paraId="475D321F" w14:textId="09524721" w:rsidR="00132CB1" w:rsidRPr="00F65054" w:rsidRDefault="00132CB1" w:rsidP="00132CB1">
      <w:pPr>
        <w:pStyle w:val="NormalWeb"/>
        <w:shd w:val="clear" w:color="auto" w:fill="FFFFFF"/>
        <w:spacing w:before="0" w:beforeAutospacing="0"/>
        <w:jc w:val="both"/>
        <w:rPr>
          <w:rFonts w:ascii="Segoe UI Historic" w:hAnsi="Segoe UI Historic" w:cs="Segoe UI Historic"/>
          <w:lang w:val="ca-ES"/>
        </w:rPr>
      </w:pPr>
      <w:r w:rsidRPr="00F65054">
        <w:rPr>
          <w:rFonts w:ascii="Segoe UI Historic" w:hAnsi="Segoe UI Historic" w:cs="Segoe UI Historic"/>
          <w:lang w:val="ca-ES"/>
        </w:rPr>
        <w:t xml:space="preserve">Com iniciativa </w:t>
      </w:r>
      <w:r w:rsidR="00F01CE0" w:rsidRPr="00F65054">
        <w:rPr>
          <w:rFonts w:ascii="Segoe UI Historic" w:hAnsi="Segoe UI Historic" w:cs="Segoe UI Historic"/>
          <w:lang w:val="ca-ES"/>
        </w:rPr>
        <w:t>a la nostra llar</w:t>
      </w:r>
      <w:r w:rsidR="00DF09B0">
        <w:rPr>
          <w:rFonts w:ascii="Segoe UI Historic" w:hAnsi="Segoe UI Historic" w:cs="Segoe UI Historic"/>
          <w:lang w:val="ca-ES"/>
        </w:rPr>
        <w:t>,</w:t>
      </w:r>
      <w:r w:rsidR="00F01CE0" w:rsidRPr="00F65054">
        <w:rPr>
          <w:rFonts w:ascii="Segoe UI Historic" w:hAnsi="Segoe UI Historic" w:cs="Segoe UI Historic"/>
          <w:lang w:val="ca-ES"/>
        </w:rPr>
        <w:t xml:space="preserve"> proposem a les </w:t>
      </w:r>
      <w:r w:rsidR="002C635B" w:rsidRPr="00F65054">
        <w:rPr>
          <w:rFonts w:ascii="Segoe UI Historic" w:hAnsi="Segoe UI Historic" w:cs="Segoe UI Historic"/>
          <w:lang w:val="ca-ES"/>
        </w:rPr>
        <w:t>famílies</w:t>
      </w:r>
      <w:r w:rsidR="00F01CE0" w:rsidRPr="00F65054">
        <w:rPr>
          <w:rFonts w:ascii="Segoe UI Historic" w:hAnsi="Segoe UI Historic" w:cs="Segoe UI Historic"/>
          <w:lang w:val="ca-ES"/>
        </w:rPr>
        <w:t xml:space="preserve"> </w:t>
      </w:r>
      <w:r w:rsidR="007032B7" w:rsidRPr="00F65054">
        <w:rPr>
          <w:rFonts w:ascii="Segoe UI Historic" w:hAnsi="Segoe UI Historic" w:cs="Segoe UI Historic"/>
          <w:lang w:val="ca-ES"/>
        </w:rPr>
        <w:t>cuinar cada setmana</w:t>
      </w:r>
      <w:r w:rsidRPr="00F65054">
        <w:rPr>
          <w:rFonts w:ascii="Segoe UI Historic" w:hAnsi="Segoe UI Historic" w:cs="Segoe UI Historic"/>
          <w:lang w:val="ca-ES"/>
        </w:rPr>
        <w:t xml:space="preserve"> una família diferent (la meva inclosa)</w:t>
      </w:r>
      <w:r w:rsidR="007032B7" w:rsidRPr="00F65054">
        <w:rPr>
          <w:rFonts w:ascii="Segoe UI Historic" w:hAnsi="Segoe UI Historic" w:cs="Segoe UI Historic"/>
          <w:lang w:val="ca-ES"/>
        </w:rPr>
        <w:t xml:space="preserve">, </w:t>
      </w:r>
      <w:r w:rsidRPr="00F65054">
        <w:rPr>
          <w:rFonts w:ascii="Segoe UI Historic" w:hAnsi="Segoe UI Historic" w:cs="Segoe UI Historic"/>
          <w:lang w:val="ca-ES"/>
        </w:rPr>
        <w:t xml:space="preserve">menys nens menors d’un any ja que hi ha certes </w:t>
      </w:r>
      <w:r w:rsidR="007032B7" w:rsidRPr="00F65054">
        <w:rPr>
          <w:rFonts w:ascii="Segoe UI Historic" w:hAnsi="Segoe UI Historic" w:cs="Segoe UI Historic"/>
          <w:lang w:val="ca-ES"/>
        </w:rPr>
        <w:t>restriccions</w:t>
      </w:r>
      <w:r w:rsidR="00591468">
        <w:rPr>
          <w:rFonts w:ascii="Segoe UI Historic" w:hAnsi="Segoe UI Historic" w:cs="Segoe UI Historic"/>
          <w:lang w:val="ca-ES"/>
        </w:rPr>
        <w:t xml:space="preserve"> d’aliments</w:t>
      </w:r>
      <w:r w:rsidR="007032B7" w:rsidRPr="00F65054">
        <w:rPr>
          <w:rFonts w:ascii="Segoe UI Historic" w:hAnsi="Segoe UI Historic" w:cs="Segoe UI Historic"/>
          <w:lang w:val="ca-ES"/>
        </w:rPr>
        <w:t xml:space="preserve"> qu</w:t>
      </w:r>
      <w:r w:rsidR="00591468">
        <w:rPr>
          <w:rFonts w:ascii="Segoe UI Historic" w:hAnsi="Segoe UI Historic" w:cs="Segoe UI Historic"/>
          <w:lang w:val="ca-ES"/>
        </w:rPr>
        <w:t>e</w:t>
      </w:r>
      <w:r w:rsidR="007032B7" w:rsidRPr="00F65054">
        <w:rPr>
          <w:rFonts w:ascii="Segoe UI Historic" w:hAnsi="Segoe UI Historic" w:cs="Segoe UI Historic"/>
          <w:lang w:val="ca-ES"/>
        </w:rPr>
        <w:t xml:space="preserve"> encara no poden menj</w:t>
      </w:r>
      <w:r w:rsidR="009F467C" w:rsidRPr="00F65054">
        <w:rPr>
          <w:rFonts w:ascii="Segoe UI Historic" w:hAnsi="Segoe UI Historic" w:cs="Segoe UI Historic"/>
          <w:lang w:val="ca-ES"/>
        </w:rPr>
        <w:t xml:space="preserve">ar. </w:t>
      </w:r>
      <w:r w:rsidRPr="00F65054">
        <w:rPr>
          <w:rFonts w:ascii="Segoe UI Historic" w:hAnsi="Segoe UI Historic" w:cs="Segoe UI Historic"/>
          <w:lang w:val="ca-ES"/>
        </w:rPr>
        <w:t xml:space="preserve">D’aquesta manera els </w:t>
      </w:r>
      <w:r w:rsidR="00922128">
        <w:rPr>
          <w:rFonts w:ascii="Segoe UI Historic" w:hAnsi="Segoe UI Historic" w:cs="Segoe UI Historic"/>
          <w:lang w:val="ca-ES"/>
        </w:rPr>
        <w:t>infants</w:t>
      </w:r>
      <w:r w:rsidR="00922128" w:rsidRPr="00F65054">
        <w:rPr>
          <w:rFonts w:ascii="Segoe UI Historic" w:hAnsi="Segoe UI Historic" w:cs="Segoe UI Historic"/>
          <w:lang w:val="ca-ES"/>
        </w:rPr>
        <w:t xml:space="preserve"> </w:t>
      </w:r>
      <w:r w:rsidRPr="00F65054">
        <w:rPr>
          <w:rFonts w:ascii="Segoe UI Historic" w:hAnsi="Segoe UI Historic" w:cs="Segoe UI Historic"/>
          <w:lang w:val="ca-ES"/>
        </w:rPr>
        <w:t>sempre mengen el mateix uns i altres</w:t>
      </w:r>
      <w:r w:rsidR="006837FF">
        <w:rPr>
          <w:rFonts w:ascii="Segoe UI Historic" w:hAnsi="Segoe UI Historic" w:cs="Segoe UI Historic"/>
          <w:lang w:val="ca-ES"/>
        </w:rPr>
        <w:t xml:space="preserve"> </w:t>
      </w:r>
      <w:r w:rsidR="00AE599D">
        <w:rPr>
          <w:rFonts w:ascii="Segoe UI Historic" w:hAnsi="Segoe UI Historic" w:cs="Segoe UI Historic"/>
          <w:lang w:val="ca-ES"/>
        </w:rPr>
        <w:t xml:space="preserve">i </w:t>
      </w:r>
      <w:r w:rsidR="006837FF">
        <w:rPr>
          <w:rFonts w:ascii="Segoe UI Historic" w:hAnsi="Segoe UI Historic" w:cs="Segoe UI Historic"/>
          <w:lang w:val="ca-ES"/>
        </w:rPr>
        <w:t>aprenent</w:t>
      </w:r>
      <w:r w:rsidRPr="00F65054">
        <w:rPr>
          <w:rFonts w:ascii="Segoe UI Historic" w:hAnsi="Segoe UI Historic" w:cs="Segoe UI Historic"/>
          <w:lang w:val="ca-ES"/>
        </w:rPr>
        <w:t xml:space="preserve"> per imitació, tant nostra com d’altres </w:t>
      </w:r>
      <w:r w:rsidR="00AE599D">
        <w:rPr>
          <w:rFonts w:ascii="Segoe UI Historic" w:hAnsi="Segoe UI Historic" w:cs="Segoe UI Historic"/>
          <w:lang w:val="ca-ES"/>
        </w:rPr>
        <w:t>infants</w:t>
      </w:r>
      <w:r w:rsidRPr="00F65054">
        <w:rPr>
          <w:rFonts w:ascii="Segoe UI Historic" w:hAnsi="Segoe UI Historic" w:cs="Segoe UI Historic"/>
          <w:lang w:val="ca-ES"/>
        </w:rPr>
        <w:t>.</w:t>
      </w:r>
    </w:p>
    <w:p w14:paraId="5D58AD25" w14:textId="79028E6C" w:rsidR="00132CB1" w:rsidRPr="00F65054" w:rsidRDefault="00132CB1" w:rsidP="00132CB1">
      <w:pPr>
        <w:pStyle w:val="NormalWeb"/>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El menú o pautes alimentaries qu</w:t>
      </w:r>
      <w:r w:rsidR="00922128">
        <w:rPr>
          <w:rFonts w:ascii="Segoe UI Historic" w:hAnsi="Segoe UI Historic" w:cs="Segoe UI Historic"/>
          <w:lang w:val="ca-ES"/>
        </w:rPr>
        <w:t>e</w:t>
      </w:r>
      <w:r w:rsidRPr="00F65054">
        <w:rPr>
          <w:rFonts w:ascii="Segoe UI Historic" w:hAnsi="Segoe UI Historic" w:cs="Segoe UI Historic"/>
          <w:lang w:val="ca-ES"/>
        </w:rPr>
        <w:t xml:space="preserve"> </w:t>
      </w:r>
      <w:r w:rsidR="00EC6F83">
        <w:rPr>
          <w:rFonts w:ascii="Segoe UI Historic" w:hAnsi="Segoe UI Historic" w:cs="Segoe UI Historic"/>
          <w:lang w:val="ca-ES"/>
        </w:rPr>
        <w:t>es donen</w:t>
      </w:r>
      <w:r w:rsidR="00EC6F83" w:rsidRPr="00F65054">
        <w:rPr>
          <w:rFonts w:ascii="Segoe UI Historic" w:hAnsi="Segoe UI Historic" w:cs="Segoe UI Historic"/>
          <w:lang w:val="ca-ES"/>
        </w:rPr>
        <w:t xml:space="preserve"> </w:t>
      </w:r>
      <w:r w:rsidRPr="00F65054">
        <w:rPr>
          <w:rFonts w:ascii="Segoe UI Historic" w:hAnsi="Segoe UI Historic" w:cs="Segoe UI Historic"/>
          <w:lang w:val="ca-ES"/>
        </w:rPr>
        <w:t>s</w:t>
      </w:r>
      <w:r w:rsidR="00EC6F83">
        <w:rPr>
          <w:rFonts w:ascii="Segoe UI Historic" w:hAnsi="Segoe UI Historic" w:cs="Segoe UI Historic"/>
          <w:lang w:val="ca-ES"/>
        </w:rPr>
        <w:t>ón</w:t>
      </w:r>
      <w:r w:rsidRPr="00F65054">
        <w:rPr>
          <w:rFonts w:ascii="Segoe UI Historic" w:hAnsi="Segoe UI Historic" w:cs="Segoe UI Historic"/>
          <w:lang w:val="ca-ES"/>
        </w:rPr>
        <w:t xml:space="preserve"> molt generals, ja que </w:t>
      </w:r>
      <w:r w:rsidR="00F812D7">
        <w:rPr>
          <w:rFonts w:ascii="Segoe UI Historic" w:hAnsi="Segoe UI Historic" w:cs="Segoe UI Historic"/>
          <w:lang w:val="ca-ES"/>
        </w:rPr>
        <w:t>depenen</w:t>
      </w:r>
      <w:r w:rsidR="00F812D7" w:rsidRPr="00F65054">
        <w:rPr>
          <w:rFonts w:ascii="Segoe UI Historic" w:hAnsi="Segoe UI Historic" w:cs="Segoe UI Historic"/>
          <w:lang w:val="ca-ES"/>
        </w:rPr>
        <w:t xml:space="preserve"> </w:t>
      </w:r>
      <w:r w:rsidRPr="00F65054">
        <w:rPr>
          <w:rFonts w:ascii="Segoe UI Historic" w:hAnsi="Segoe UI Historic" w:cs="Segoe UI Historic"/>
          <w:lang w:val="ca-ES"/>
        </w:rPr>
        <w:t>del grup qu</w:t>
      </w:r>
      <w:r w:rsidR="00EC6F83">
        <w:rPr>
          <w:rFonts w:ascii="Segoe UI Historic" w:hAnsi="Segoe UI Historic" w:cs="Segoe UI Historic"/>
          <w:lang w:val="ca-ES"/>
        </w:rPr>
        <w:t>e</w:t>
      </w:r>
      <w:r w:rsidRPr="00F65054">
        <w:rPr>
          <w:rFonts w:ascii="Segoe UI Historic" w:hAnsi="Segoe UI Historic" w:cs="Segoe UI Historic"/>
          <w:lang w:val="ca-ES"/>
        </w:rPr>
        <w:t xml:space="preserve"> </w:t>
      </w:r>
      <w:r w:rsidR="00F812D7">
        <w:rPr>
          <w:rFonts w:ascii="Segoe UI Historic" w:hAnsi="Segoe UI Historic" w:cs="Segoe UI Historic"/>
          <w:lang w:val="ca-ES"/>
        </w:rPr>
        <w:t>hi hagi</w:t>
      </w:r>
      <w:r w:rsidR="00F812D7" w:rsidRPr="00F65054">
        <w:rPr>
          <w:rFonts w:ascii="Segoe UI Historic" w:hAnsi="Segoe UI Historic" w:cs="Segoe UI Historic"/>
          <w:lang w:val="ca-ES"/>
        </w:rPr>
        <w:t xml:space="preserve"> </w:t>
      </w:r>
      <w:r w:rsidRPr="00F65054">
        <w:rPr>
          <w:rFonts w:ascii="Segoe UI Historic" w:hAnsi="Segoe UI Historic" w:cs="Segoe UI Historic"/>
          <w:lang w:val="ca-ES"/>
        </w:rPr>
        <w:t>en aquest moment per tenir en compte la seva edat i, si presenten al·lèrgies i intoleràncies etc.</w:t>
      </w:r>
    </w:p>
    <w:p w14:paraId="2DF75523" w14:textId="1F1687A1" w:rsidR="00132CB1" w:rsidRPr="00F65054" w:rsidRDefault="00132CB1" w:rsidP="00132CB1">
      <w:pPr>
        <w:pStyle w:val="NormalWeb"/>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 xml:space="preserve">Un exemple del tipus d’aliments que es </w:t>
      </w:r>
      <w:r w:rsidR="00F812D7">
        <w:rPr>
          <w:rFonts w:ascii="Segoe UI Historic" w:hAnsi="Segoe UI Historic" w:cs="Segoe UI Historic"/>
          <w:lang w:val="ca-ES"/>
        </w:rPr>
        <w:t>poden</w:t>
      </w:r>
      <w:r w:rsidR="00F812D7" w:rsidRPr="00F65054">
        <w:rPr>
          <w:rFonts w:ascii="Segoe UI Historic" w:hAnsi="Segoe UI Historic" w:cs="Segoe UI Historic"/>
          <w:lang w:val="ca-ES"/>
        </w:rPr>
        <w:t xml:space="preserve"> </w:t>
      </w:r>
      <w:r w:rsidRPr="00F65054">
        <w:rPr>
          <w:rFonts w:ascii="Segoe UI Historic" w:hAnsi="Segoe UI Historic" w:cs="Segoe UI Historic"/>
          <w:lang w:val="ca-ES"/>
        </w:rPr>
        <w:t>oferir al menú s</w:t>
      </w:r>
      <w:r w:rsidR="00F812D7">
        <w:rPr>
          <w:rFonts w:ascii="Segoe UI Historic" w:hAnsi="Segoe UI Historic" w:cs="Segoe UI Historic"/>
          <w:lang w:val="ca-ES"/>
        </w:rPr>
        <w:t>ón</w:t>
      </w:r>
      <w:r w:rsidRPr="00F65054">
        <w:rPr>
          <w:rFonts w:ascii="Segoe UI Historic" w:hAnsi="Segoe UI Historic" w:cs="Segoe UI Historic"/>
          <w:lang w:val="ca-ES"/>
        </w:rPr>
        <w:t>:</w:t>
      </w:r>
    </w:p>
    <w:p w14:paraId="0489DA63" w14:textId="6C431191" w:rsidR="00132CB1" w:rsidRPr="00F65054" w:rsidRDefault="00132CB1" w:rsidP="00132CB1">
      <w:pPr>
        <w:pStyle w:val="NormalWeb"/>
        <w:numPr>
          <w:ilvl w:val="0"/>
          <w:numId w:val="44"/>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Pa, arròs integral, pasta integral, cuscús, quinoa.</w:t>
      </w:r>
    </w:p>
    <w:p w14:paraId="378BC40F" w14:textId="368745C7" w:rsidR="00132CB1" w:rsidRPr="00F65054" w:rsidRDefault="00132CB1" w:rsidP="00132CB1">
      <w:pPr>
        <w:pStyle w:val="NormalWeb"/>
        <w:numPr>
          <w:ilvl w:val="0"/>
          <w:numId w:val="44"/>
        </w:numPr>
        <w:shd w:val="clear" w:color="auto" w:fill="FFFFFF"/>
        <w:spacing w:before="0" w:beforeAutospacing="0"/>
        <w:jc w:val="both"/>
        <w:rPr>
          <w:rFonts w:ascii="Segoe UI Historic" w:hAnsi="Segoe UI Historic" w:cs="Segoe UI Historic"/>
          <w:lang w:val="en-GB"/>
        </w:rPr>
      </w:pPr>
      <w:r w:rsidRPr="00F65054">
        <w:rPr>
          <w:rFonts w:ascii="Segoe UI Historic" w:hAnsi="Segoe UI Historic" w:cs="Segoe UI Historic"/>
          <w:lang w:val="ca-ES"/>
        </w:rPr>
        <w:t>Carn, ous, peix, llegums, fruits secs.</w:t>
      </w:r>
    </w:p>
    <w:p w14:paraId="07ED40DB" w14:textId="3E5DF598" w:rsidR="00132CB1" w:rsidRPr="00F65054" w:rsidRDefault="00132CB1" w:rsidP="00132CB1">
      <w:pPr>
        <w:pStyle w:val="NormalWeb"/>
        <w:numPr>
          <w:ilvl w:val="0"/>
          <w:numId w:val="44"/>
        </w:numPr>
        <w:shd w:val="clear" w:color="auto" w:fill="FFFFFF"/>
        <w:spacing w:before="0" w:beforeAutospacing="0"/>
        <w:jc w:val="both"/>
        <w:rPr>
          <w:rFonts w:ascii="Segoe UI Historic" w:hAnsi="Segoe UI Historic" w:cs="Segoe UI Historic"/>
        </w:rPr>
      </w:pPr>
      <w:r w:rsidRPr="00F65054">
        <w:rPr>
          <w:rFonts w:ascii="Segoe UI Historic" w:hAnsi="Segoe UI Historic" w:cs="Segoe UI Historic"/>
          <w:lang w:val="ca-ES"/>
        </w:rPr>
        <w:t>Fruites i verdures: Pera, maduixa, plàtan, taronja, mandarina, papaia, alvocat, meló, síndria, etc. Bròquil, coliflor, pastanaga, porro, carbassa, mongeta tendr</w:t>
      </w:r>
      <w:r w:rsidR="003C2E48">
        <w:rPr>
          <w:rFonts w:ascii="Segoe UI Historic" w:hAnsi="Segoe UI Historic" w:cs="Segoe UI Historic"/>
          <w:lang w:val="ca-ES"/>
        </w:rPr>
        <w:t>e</w:t>
      </w:r>
      <w:r w:rsidRPr="00F65054">
        <w:rPr>
          <w:rFonts w:ascii="Segoe UI Historic" w:hAnsi="Segoe UI Historic" w:cs="Segoe UI Historic"/>
          <w:lang w:val="ca-ES"/>
        </w:rPr>
        <w:t>, ceba, patata, moniato, etc.</w:t>
      </w:r>
    </w:p>
    <w:p w14:paraId="0CFBDDF7" w14:textId="77777777" w:rsidR="009264FC" w:rsidRPr="003F6B96" w:rsidRDefault="009264FC" w:rsidP="00FE255F">
      <w:pPr>
        <w:jc w:val="both"/>
        <w:rPr>
          <w:rFonts w:ascii="Segoe UI Historic" w:hAnsi="Segoe UI Historic" w:cs="Segoe UI Historic"/>
          <w:sz w:val="24"/>
          <w:szCs w:val="24"/>
          <w:lang w:val="ca-ES"/>
        </w:rPr>
      </w:pPr>
    </w:p>
    <w:p w14:paraId="163674C4"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683B85FC"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05FAB823"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2D461656"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79D3E543"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512F8C73"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381AB4FF"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1D74C5B3" w14:textId="77777777" w:rsidR="00753FFE" w:rsidRDefault="00753FFE" w:rsidP="00FE255F">
      <w:pPr>
        <w:jc w:val="both"/>
        <w:rPr>
          <w:rFonts w:ascii="Segoe UI Historic" w:hAnsi="Segoe UI Historic" w:cs="Segoe UI Historic"/>
          <w:b/>
          <w:color w:val="15877F" w:themeColor="accent3" w:themeShade="80"/>
          <w:sz w:val="24"/>
          <w:szCs w:val="24"/>
          <w:lang w:val="ca-ES"/>
        </w:rPr>
      </w:pPr>
    </w:p>
    <w:p w14:paraId="2751839B" w14:textId="7AE9E1C0" w:rsidR="00753FFE" w:rsidRDefault="00753FFE" w:rsidP="00FE255F">
      <w:pPr>
        <w:jc w:val="both"/>
        <w:rPr>
          <w:ins w:id="16" w:author="Axel Hoksi" w:date="2022-04-27T19:40:00Z"/>
          <w:rFonts w:ascii="Segoe UI Historic" w:hAnsi="Segoe UI Historic" w:cs="Segoe UI Historic"/>
          <w:b/>
          <w:color w:val="15877F" w:themeColor="accent3" w:themeShade="80"/>
          <w:sz w:val="24"/>
          <w:szCs w:val="24"/>
          <w:lang w:val="ca-ES"/>
        </w:rPr>
      </w:pPr>
    </w:p>
    <w:p w14:paraId="2D25A5FF" w14:textId="77777777" w:rsidR="005D3ECE" w:rsidRDefault="005D3ECE" w:rsidP="00FE255F">
      <w:pPr>
        <w:jc w:val="both"/>
        <w:rPr>
          <w:ins w:id="17" w:author="Axel Hoksi" w:date="2022-04-27T19:40:00Z"/>
          <w:rFonts w:ascii="Segoe UI Historic" w:hAnsi="Segoe UI Historic" w:cs="Segoe UI Historic"/>
          <w:b/>
          <w:color w:val="15877F" w:themeColor="accent3" w:themeShade="80"/>
          <w:sz w:val="24"/>
          <w:szCs w:val="24"/>
          <w:lang w:val="ca-ES"/>
        </w:rPr>
      </w:pPr>
    </w:p>
    <w:p w14:paraId="64AE6D91" w14:textId="77777777" w:rsidR="005D3ECE" w:rsidRDefault="005D3ECE" w:rsidP="00FE255F">
      <w:pPr>
        <w:jc w:val="both"/>
        <w:rPr>
          <w:rFonts w:ascii="Segoe UI Historic" w:hAnsi="Segoe UI Historic" w:cs="Segoe UI Historic"/>
          <w:b/>
          <w:color w:val="15877F" w:themeColor="accent3" w:themeShade="80"/>
          <w:sz w:val="24"/>
          <w:szCs w:val="24"/>
          <w:lang w:val="ca-ES"/>
        </w:rPr>
      </w:pPr>
    </w:p>
    <w:p w14:paraId="79866A5F" w14:textId="34ABC6CF" w:rsidR="00E74C25" w:rsidRDefault="00E74C25" w:rsidP="00FE255F">
      <w:pPr>
        <w:jc w:val="both"/>
        <w:rPr>
          <w:rFonts w:ascii="Segoe UI Historic" w:hAnsi="Segoe UI Historic" w:cs="Segoe UI Historic"/>
          <w:b/>
          <w:color w:val="15877F" w:themeColor="accent3" w:themeShade="80"/>
          <w:sz w:val="24"/>
          <w:szCs w:val="24"/>
          <w:lang w:val="ca-ES"/>
        </w:rPr>
      </w:pPr>
    </w:p>
    <w:p w14:paraId="6B5052D6" w14:textId="7D329FE8" w:rsidR="0038670B" w:rsidRPr="009264FC" w:rsidRDefault="0038670B" w:rsidP="00FE255F">
      <w:pPr>
        <w:jc w:val="both"/>
        <w:rPr>
          <w:rFonts w:ascii="Segoe UI Historic" w:hAnsi="Segoe UI Historic" w:cs="Segoe UI Historic"/>
          <w:b/>
          <w:color w:val="15877F" w:themeColor="accent3" w:themeShade="80"/>
          <w:sz w:val="24"/>
          <w:szCs w:val="24"/>
          <w:lang w:val="ca-ES"/>
        </w:rPr>
      </w:pPr>
      <w:r w:rsidRPr="009264FC">
        <w:rPr>
          <w:rFonts w:ascii="Segoe UI Historic" w:hAnsi="Segoe UI Historic" w:cs="Segoe UI Historic"/>
          <w:b/>
          <w:color w:val="15877F" w:themeColor="accent3" w:themeShade="80"/>
          <w:sz w:val="24"/>
          <w:szCs w:val="24"/>
          <w:lang w:val="ca-ES"/>
        </w:rPr>
        <w:lastRenderedPageBreak/>
        <w:t>PROCÉS D’ADAPTACIÓ</w:t>
      </w:r>
    </w:p>
    <w:p w14:paraId="04E90768" w14:textId="3E033300"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El procés d’adaptació és un aspecte molt important a tractar, ja què generalment els nens s’han d’adaptar a un nou entorn diferent del de casa per primer cop. Així que d’alguna manera, hem d’anar a un lloc més íntim com </w:t>
      </w:r>
      <w:r w:rsidR="00973537">
        <w:rPr>
          <w:rFonts w:ascii="Segoe UI Historic" w:hAnsi="Segoe UI Historic" w:cs="Segoe UI Historic"/>
          <w:sz w:val="24"/>
          <w:szCs w:val="24"/>
          <w:lang w:val="ca-ES"/>
        </w:rPr>
        <w:t>M</w:t>
      </w:r>
      <w:r w:rsidRPr="003F6B96">
        <w:rPr>
          <w:rFonts w:ascii="Segoe UI Historic" w:hAnsi="Segoe UI Historic" w:cs="Segoe UI Historic"/>
          <w:sz w:val="24"/>
          <w:szCs w:val="24"/>
          <w:lang w:val="ca-ES"/>
        </w:rPr>
        <w:t xml:space="preserve">ares de </w:t>
      </w:r>
      <w:r w:rsidR="00973537">
        <w:rPr>
          <w:rFonts w:ascii="Segoe UI Historic" w:hAnsi="Segoe UI Historic" w:cs="Segoe UI Historic"/>
          <w:sz w:val="24"/>
          <w:szCs w:val="24"/>
          <w:lang w:val="ca-ES"/>
        </w:rPr>
        <w:t>D</w:t>
      </w:r>
      <w:r w:rsidRPr="003F6B96">
        <w:rPr>
          <w:rFonts w:ascii="Segoe UI Historic" w:hAnsi="Segoe UI Historic" w:cs="Segoe UI Historic"/>
          <w:sz w:val="24"/>
          <w:szCs w:val="24"/>
          <w:lang w:val="ca-ES"/>
        </w:rPr>
        <w:t>ia, un lloc més profund que requereix d’humilitat i honestedat per a agrair  l’entrega i la invitació que tenim enfront per endinsar-nos amb tota la prudència i tot l</w:t>
      </w:r>
      <w:r w:rsidR="00973537">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amor, a l’interior de cada </w:t>
      </w:r>
      <w:r w:rsidR="0075059A">
        <w:rPr>
          <w:rFonts w:ascii="Segoe UI Historic" w:hAnsi="Segoe UI Historic" w:cs="Segoe UI Historic"/>
          <w:sz w:val="24"/>
          <w:szCs w:val="24"/>
          <w:lang w:val="ca-ES"/>
        </w:rPr>
        <w:t>infant</w:t>
      </w:r>
      <w:r w:rsidR="0075059A" w:rsidRPr="003F6B96">
        <w:rPr>
          <w:rFonts w:ascii="Segoe UI Historic" w:hAnsi="Segoe UI Historic" w:cs="Segoe UI Historic"/>
          <w:sz w:val="24"/>
          <w:szCs w:val="24"/>
          <w:lang w:val="ca-ES"/>
        </w:rPr>
        <w:t xml:space="preserve"> </w:t>
      </w:r>
      <w:r w:rsidRPr="003F6B96">
        <w:rPr>
          <w:rFonts w:ascii="Segoe UI Historic" w:hAnsi="Segoe UI Historic" w:cs="Segoe UI Historic"/>
          <w:sz w:val="24"/>
          <w:szCs w:val="24"/>
          <w:lang w:val="ca-ES"/>
        </w:rPr>
        <w:t>per tal de saber identificar i reconèixer les seves necessitats, el seu moment i superar junts aquesta etapa.</w:t>
      </w:r>
    </w:p>
    <w:p w14:paraId="6489CD87" w14:textId="05BA48A1"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El període d’adaptació és plantejarà segons les necessitats individuals de cada nen i tenint en </w:t>
      </w:r>
      <w:del w:id="18" w:author="Axel Hoksi" w:date="2022-04-27T22:07:00Z">
        <w:r w:rsidRPr="003F6B96" w:rsidDel="005A3599">
          <w:rPr>
            <w:rFonts w:ascii="Segoe UI Historic" w:hAnsi="Segoe UI Historic" w:cs="Segoe UI Historic"/>
            <w:sz w:val="24"/>
            <w:szCs w:val="24"/>
            <w:lang w:val="ca-ES"/>
          </w:rPr>
          <w:delText>comp</w:delText>
        </w:r>
        <w:r w:rsidR="0075059A" w:rsidDel="005A3599">
          <w:rPr>
            <w:rFonts w:ascii="Segoe UI Historic" w:hAnsi="Segoe UI Historic" w:cs="Segoe UI Historic"/>
            <w:sz w:val="24"/>
            <w:szCs w:val="24"/>
            <w:lang w:val="ca-ES"/>
          </w:rPr>
          <w:delText>e</w:delText>
        </w:r>
      </w:del>
      <w:ins w:id="19" w:author="Axel Hoksi" w:date="2022-04-27T22:07:00Z">
        <w:r w:rsidR="005A3599" w:rsidRPr="003F6B96">
          <w:rPr>
            <w:rFonts w:ascii="Segoe UI Historic" w:hAnsi="Segoe UI Historic" w:cs="Segoe UI Historic"/>
            <w:sz w:val="24"/>
            <w:szCs w:val="24"/>
            <w:lang w:val="ca-ES"/>
          </w:rPr>
          <w:t>comp</w:t>
        </w:r>
        <w:r w:rsidR="005A3599">
          <w:rPr>
            <w:rFonts w:ascii="Segoe UI Historic" w:hAnsi="Segoe UI Historic" w:cs="Segoe UI Historic"/>
            <w:sz w:val="24"/>
            <w:szCs w:val="24"/>
            <w:lang w:val="ca-ES"/>
          </w:rPr>
          <w:t>te</w:t>
        </w:r>
      </w:ins>
      <w:r w:rsidRPr="003F6B96">
        <w:rPr>
          <w:rFonts w:ascii="Segoe UI Historic" w:hAnsi="Segoe UI Historic" w:cs="Segoe UI Historic"/>
          <w:sz w:val="24"/>
          <w:szCs w:val="24"/>
          <w:lang w:val="ca-ES"/>
        </w:rPr>
        <w:t xml:space="preserve"> el seu moment present. </w:t>
      </w:r>
    </w:p>
    <w:p w14:paraId="159E9F58" w14:textId="4A367216"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Inicialment es fa un full de ruta d’uns 15 dies aproximadament i sempre</w:t>
      </w:r>
      <w:r w:rsidR="001B52D6">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 depenent de les necessitats individuals i ritme de cada </w:t>
      </w:r>
      <w:r w:rsidR="001B52D6">
        <w:rPr>
          <w:rFonts w:ascii="Segoe UI Historic" w:hAnsi="Segoe UI Historic" w:cs="Segoe UI Historic"/>
          <w:sz w:val="24"/>
          <w:szCs w:val="24"/>
          <w:lang w:val="ca-ES"/>
        </w:rPr>
        <w:t>infant</w:t>
      </w:r>
      <w:r w:rsidRPr="003F6B96">
        <w:rPr>
          <w:rFonts w:ascii="Segoe UI Historic" w:hAnsi="Segoe UI Historic" w:cs="Segoe UI Historic"/>
          <w:sz w:val="24"/>
          <w:szCs w:val="24"/>
          <w:lang w:val="ca-ES"/>
        </w:rPr>
        <w:t>. Els primers dies</w:t>
      </w:r>
      <w:r w:rsidR="001B52D6">
        <w:rPr>
          <w:rFonts w:ascii="Segoe UI Historic" w:hAnsi="Segoe UI Historic" w:cs="Segoe UI Historic"/>
          <w:sz w:val="24"/>
          <w:szCs w:val="24"/>
          <w:lang w:val="ca-ES"/>
        </w:rPr>
        <w:t>,</w:t>
      </w:r>
      <w:r w:rsidRPr="003F6B96">
        <w:rPr>
          <w:rFonts w:ascii="Segoe UI Historic" w:hAnsi="Segoe UI Historic" w:cs="Segoe UI Historic"/>
          <w:sz w:val="24"/>
          <w:szCs w:val="24"/>
          <w:lang w:val="ca-ES"/>
        </w:rPr>
        <w:t xml:space="preserve"> la mare de dia no força interactuar amb </w:t>
      </w:r>
      <w:r w:rsidR="001B52D6">
        <w:rPr>
          <w:rFonts w:ascii="Segoe UI Historic" w:hAnsi="Segoe UI Historic" w:cs="Segoe UI Historic"/>
          <w:sz w:val="24"/>
          <w:szCs w:val="24"/>
          <w:lang w:val="ca-ES"/>
        </w:rPr>
        <w:t>l’infant</w:t>
      </w:r>
      <w:r w:rsidRPr="003F6B96">
        <w:rPr>
          <w:rFonts w:ascii="Segoe UI Historic" w:hAnsi="Segoe UI Historic" w:cs="Segoe UI Historic"/>
          <w:sz w:val="24"/>
          <w:szCs w:val="24"/>
          <w:lang w:val="ca-ES"/>
        </w:rPr>
        <w:t xml:space="preserve">. El seu paper és principalment el d’observar al nen o nena amb </w:t>
      </w:r>
      <w:r w:rsidR="00066D08">
        <w:rPr>
          <w:rFonts w:ascii="Segoe UI Historic" w:hAnsi="Segoe UI Historic" w:cs="Segoe UI Historic"/>
          <w:sz w:val="24"/>
          <w:szCs w:val="24"/>
          <w:lang w:val="ca-ES"/>
        </w:rPr>
        <w:t>el seu familiar</w:t>
      </w:r>
      <w:r w:rsidRPr="003F6B96">
        <w:rPr>
          <w:rFonts w:ascii="Segoe UI Historic" w:hAnsi="Segoe UI Historic" w:cs="Segoe UI Historic"/>
          <w:sz w:val="24"/>
          <w:szCs w:val="24"/>
          <w:lang w:val="ca-ES"/>
        </w:rPr>
        <w:t xml:space="preserve"> per reco</w:t>
      </w:r>
      <w:r w:rsidR="00066D08">
        <w:rPr>
          <w:rFonts w:ascii="Segoe UI Historic" w:hAnsi="Segoe UI Historic" w:cs="Segoe UI Historic"/>
          <w:sz w:val="24"/>
          <w:szCs w:val="24"/>
          <w:lang w:val="ca-ES"/>
        </w:rPr>
        <w:t>llir</w:t>
      </w:r>
      <w:r w:rsidRPr="003F6B96">
        <w:rPr>
          <w:rFonts w:ascii="Segoe UI Historic" w:hAnsi="Segoe UI Historic" w:cs="Segoe UI Historic"/>
          <w:sz w:val="24"/>
          <w:szCs w:val="24"/>
          <w:lang w:val="ca-ES"/>
        </w:rPr>
        <w:t xml:space="preserve"> informació i deixar qu</w:t>
      </w:r>
      <w:r w:rsidR="00D024BE">
        <w:rPr>
          <w:rFonts w:ascii="Segoe UI Historic" w:hAnsi="Segoe UI Historic" w:cs="Segoe UI Historic"/>
          <w:sz w:val="24"/>
          <w:szCs w:val="24"/>
          <w:lang w:val="ca-ES"/>
        </w:rPr>
        <w:t>e</w:t>
      </w:r>
      <w:r w:rsidRPr="003F6B96">
        <w:rPr>
          <w:rFonts w:ascii="Segoe UI Historic" w:hAnsi="Segoe UI Historic" w:cs="Segoe UI Historic"/>
          <w:sz w:val="24"/>
          <w:szCs w:val="24"/>
          <w:lang w:val="ca-ES"/>
        </w:rPr>
        <w:t xml:space="preserve"> el nen poc a poc s’apropi. Si passada una setmana aproximadament no s’apropa, forçarem una mica agafant un material que li agradi per interactuar amb ell, o cantant una cançó amb </w:t>
      </w:r>
      <w:r w:rsidR="00D024BE">
        <w:rPr>
          <w:rFonts w:ascii="Segoe UI Historic" w:hAnsi="Segoe UI Historic" w:cs="Segoe UI Historic"/>
          <w:sz w:val="24"/>
          <w:szCs w:val="24"/>
          <w:lang w:val="ca-ES"/>
        </w:rPr>
        <w:t>el seu familiar</w:t>
      </w:r>
      <w:r w:rsidRPr="003F6B96">
        <w:rPr>
          <w:rFonts w:ascii="Segoe UI Historic" w:hAnsi="Segoe UI Historic" w:cs="Segoe UI Historic"/>
          <w:sz w:val="24"/>
          <w:szCs w:val="24"/>
          <w:lang w:val="ca-ES"/>
        </w:rPr>
        <w:t xml:space="preserve">, </w:t>
      </w:r>
      <w:r w:rsidR="00D024BE">
        <w:rPr>
          <w:rFonts w:ascii="Segoe UI Historic" w:hAnsi="Segoe UI Historic" w:cs="Segoe UI Historic"/>
          <w:sz w:val="24"/>
          <w:szCs w:val="24"/>
          <w:lang w:val="ca-ES"/>
        </w:rPr>
        <w:t>explicar</w:t>
      </w:r>
      <w:r w:rsidR="00D024BE" w:rsidRPr="003F6B96">
        <w:rPr>
          <w:rFonts w:ascii="Segoe UI Historic" w:hAnsi="Segoe UI Historic" w:cs="Segoe UI Historic"/>
          <w:sz w:val="24"/>
          <w:szCs w:val="24"/>
          <w:lang w:val="ca-ES"/>
        </w:rPr>
        <w:t xml:space="preserve"> </w:t>
      </w:r>
      <w:r w:rsidRPr="003F6B96">
        <w:rPr>
          <w:rFonts w:ascii="Segoe UI Historic" w:hAnsi="Segoe UI Historic" w:cs="Segoe UI Historic"/>
          <w:sz w:val="24"/>
          <w:szCs w:val="24"/>
          <w:lang w:val="ca-ES"/>
        </w:rPr>
        <w:t xml:space="preserve">un conte, </w:t>
      </w:r>
      <w:proofErr w:type="spellStart"/>
      <w:r w:rsidRPr="003F6B96">
        <w:rPr>
          <w:rFonts w:ascii="Segoe UI Historic" w:hAnsi="Segoe UI Historic" w:cs="Segoe UI Historic"/>
          <w:sz w:val="24"/>
          <w:szCs w:val="24"/>
          <w:lang w:val="ca-ES"/>
        </w:rPr>
        <w:t>etc</w:t>
      </w:r>
      <w:proofErr w:type="spellEnd"/>
      <w:r w:rsidRPr="003F6B96">
        <w:rPr>
          <w:rFonts w:ascii="Segoe UI Historic" w:hAnsi="Segoe UI Historic" w:cs="Segoe UI Historic"/>
          <w:sz w:val="24"/>
          <w:szCs w:val="24"/>
          <w:lang w:val="ca-ES"/>
        </w:rPr>
        <w:t>, amb la finalitat d</w:t>
      </w:r>
      <w:r w:rsidR="003878DF">
        <w:rPr>
          <w:rFonts w:ascii="Segoe UI Historic" w:hAnsi="Segoe UI Historic" w:cs="Segoe UI Historic"/>
          <w:sz w:val="24"/>
          <w:szCs w:val="24"/>
          <w:lang w:val="ca-ES"/>
        </w:rPr>
        <w:t>’aconseguir</w:t>
      </w:r>
      <w:r w:rsidRPr="003F6B96">
        <w:rPr>
          <w:rFonts w:ascii="Segoe UI Historic" w:hAnsi="Segoe UI Historic" w:cs="Segoe UI Historic"/>
          <w:sz w:val="24"/>
          <w:szCs w:val="24"/>
          <w:lang w:val="ca-ES"/>
        </w:rPr>
        <w:t xml:space="preserve"> una mica més de visibilitat davant </w:t>
      </w:r>
      <w:r w:rsidR="003878DF">
        <w:rPr>
          <w:rFonts w:ascii="Segoe UI Historic" w:hAnsi="Segoe UI Historic" w:cs="Segoe UI Historic"/>
          <w:sz w:val="24"/>
          <w:szCs w:val="24"/>
          <w:lang w:val="ca-ES"/>
        </w:rPr>
        <w:t>d’</w:t>
      </w:r>
      <w:r w:rsidRPr="003F6B96">
        <w:rPr>
          <w:rFonts w:ascii="Segoe UI Historic" w:hAnsi="Segoe UI Historic" w:cs="Segoe UI Historic"/>
          <w:sz w:val="24"/>
          <w:szCs w:val="24"/>
          <w:lang w:val="ca-ES"/>
        </w:rPr>
        <w:t>ell.</w:t>
      </w:r>
    </w:p>
    <w:p w14:paraId="0153AAA5" w14:textId="737F8D7F" w:rsidR="0038670B" w:rsidRPr="003F6B96" w:rsidRDefault="003878DF"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A la llar</w:t>
      </w:r>
      <w:r w:rsidR="0038670B" w:rsidRPr="003F6B96">
        <w:rPr>
          <w:rFonts w:ascii="Segoe UI Historic" w:hAnsi="Segoe UI Historic" w:cs="Segoe UI Historic"/>
          <w:sz w:val="24"/>
          <w:szCs w:val="24"/>
          <w:lang w:val="ca-ES"/>
        </w:rPr>
        <w:t xml:space="preserve"> se li donarà certa exclusivitat al nen o nena durant el període d’adaptació, oferint-li un espai a la tarda quan no hi </w:t>
      </w:r>
      <w:r w:rsidR="00F451C5">
        <w:rPr>
          <w:rFonts w:ascii="Segoe UI Historic" w:hAnsi="Segoe UI Historic" w:cs="Segoe UI Historic"/>
          <w:sz w:val="24"/>
          <w:szCs w:val="24"/>
          <w:lang w:val="ca-ES"/>
        </w:rPr>
        <w:t>sigui</w:t>
      </w:r>
      <w:r w:rsidR="00EB5083">
        <w:rPr>
          <w:rFonts w:ascii="Segoe UI Historic" w:hAnsi="Segoe UI Historic" w:cs="Segoe UI Historic"/>
          <w:sz w:val="24"/>
          <w:szCs w:val="24"/>
          <w:lang w:val="ca-ES"/>
        </w:rPr>
        <w:t>n</w:t>
      </w:r>
      <w:r w:rsidR="00F451C5">
        <w:rPr>
          <w:rFonts w:ascii="Segoe UI Historic" w:hAnsi="Segoe UI Historic" w:cs="Segoe UI Historic"/>
          <w:sz w:val="24"/>
          <w:szCs w:val="24"/>
          <w:lang w:val="ca-ES"/>
        </w:rPr>
        <w:t xml:space="preserve"> els altres</w:t>
      </w:r>
      <w:r w:rsidR="0038670B" w:rsidRPr="003F6B96">
        <w:rPr>
          <w:rFonts w:ascii="Segoe UI Historic" w:hAnsi="Segoe UI Historic" w:cs="Segoe UI Historic"/>
          <w:sz w:val="24"/>
          <w:szCs w:val="24"/>
          <w:lang w:val="ca-ES"/>
        </w:rPr>
        <w:t xml:space="preserve">, d’aquesta manera podem estar més centrats en tots dos. </w:t>
      </w:r>
    </w:p>
    <w:p w14:paraId="259D5080" w14:textId="5400B53B" w:rsidR="0038670B" w:rsidRDefault="003878DF"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E</w:t>
      </w:r>
      <w:r w:rsidR="0038670B" w:rsidRPr="003F6B96">
        <w:rPr>
          <w:rFonts w:ascii="Segoe UI Historic" w:hAnsi="Segoe UI Historic" w:cs="Segoe UI Historic"/>
          <w:sz w:val="24"/>
          <w:szCs w:val="24"/>
          <w:lang w:val="ca-ES"/>
        </w:rPr>
        <w:t xml:space="preserve">s plantejarà una primera separació del nen i mare o </w:t>
      </w:r>
      <w:r>
        <w:rPr>
          <w:rFonts w:ascii="Segoe UI Historic" w:hAnsi="Segoe UI Historic" w:cs="Segoe UI Historic"/>
          <w:sz w:val="24"/>
          <w:szCs w:val="24"/>
          <w:lang w:val="ca-ES"/>
        </w:rPr>
        <w:t>familiar</w:t>
      </w:r>
      <w:r w:rsidR="0038670B" w:rsidRPr="003F6B96">
        <w:rPr>
          <w:rFonts w:ascii="Segoe UI Historic" w:hAnsi="Segoe UI Historic" w:cs="Segoe UI Historic"/>
          <w:sz w:val="24"/>
          <w:szCs w:val="24"/>
          <w:lang w:val="ca-ES"/>
        </w:rPr>
        <w:t>, a una altr</w:t>
      </w:r>
      <w:r w:rsidR="00D420F6">
        <w:rPr>
          <w:rFonts w:ascii="Segoe UI Historic" w:hAnsi="Segoe UI Historic" w:cs="Segoe UI Historic"/>
          <w:sz w:val="24"/>
          <w:szCs w:val="24"/>
          <w:lang w:val="ca-ES"/>
        </w:rPr>
        <w:t>a</w:t>
      </w:r>
      <w:r w:rsidR="0038670B" w:rsidRPr="003F6B96">
        <w:rPr>
          <w:rFonts w:ascii="Segoe UI Historic" w:hAnsi="Segoe UI Historic" w:cs="Segoe UI Historic"/>
          <w:sz w:val="24"/>
          <w:szCs w:val="24"/>
          <w:lang w:val="ca-ES"/>
        </w:rPr>
        <w:t xml:space="preserve"> habitació de la </w:t>
      </w:r>
      <w:r w:rsidR="00D420F6">
        <w:rPr>
          <w:rFonts w:ascii="Segoe UI Historic" w:hAnsi="Segoe UI Historic" w:cs="Segoe UI Historic"/>
          <w:sz w:val="24"/>
          <w:szCs w:val="24"/>
          <w:lang w:val="ca-ES"/>
        </w:rPr>
        <w:t>llar</w:t>
      </w:r>
      <w:r w:rsidR="0038670B" w:rsidRPr="003F6B96">
        <w:rPr>
          <w:rFonts w:ascii="Segoe UI Historic" w:hAnsi="Segoe UI Historic" w:cs="Segoe UI Historic"/>
          <w:sz w:val="24"/>
          <w:szCs w:val="24"/>
          <w:lang w:val="ca-ES"/>
        </w:rPr>
        <w:t>. D’aquesta manera la mare</w:t>
      </w:r>
      <w:r w:rsidR="00D420F6">
        <w:rPr>
          <w:rFonts w:ascii="Segoe UI Historic" w:hAnsi="Segoe UI Historic" w:cs="Segoe UI Historic"/>
          <w:sz w:val="24"/>
          <w:szCs w:val="24"/>
          <w:lang w:val="ca-ES"/>
        </w:rPr>
        <w:t xml:space="preserve">, pare o familiar </w:t>
      </w:r>
      <w:r w:rsidR="0038670B" w:rsidRPr="003F6B96">
        <w:rPr>
          <w:rFonts w:ascii="Segoe UI Historic" w:hAnsi="Segoe UI Historic" w:cs="Segoe UI Historic"/>
          <w:sz w:val="24"/>
          <w:szCs w:val="24"/>
          <w:lang w:val="ca-ES"/>
        </w:rPr>
        <w:t>est</w:t>
      </w:r>
      <w:r w:rsidR="00D420F6">
        <w:rPr>
          <w:rFonts w:ascii="Segoe UI Historic" w:hAnsi="Segoe UI Historic" w:cs="Segoe UI Historic"/>
          <w:sz w:val="24"/>
          <w:szCs w:val="24"/>
          <w:lang w:val="ca-ES"/>
        </w:rPr>
        <w:t>arà</w:t>
      </w:r>
      <w:r w:rsidR="0038670B" w:rsidRPr="003F6B96">
        <w:rPr>
          <w:rFonts w:ascii="Segoe UI Historic" w:hAnsi="Segoe UI Historic" w:cs="Segoe UI Historic"/>
          <w:sz w:val="24"/>
          <w:szCs w:val="24"/>
          <w:lang w:val="ca-ES"/>
        </w:rPr>
        <w:t xml:space="preserve"> a prop</w:t>
      </w:r>
      <w:r w:rsidR="005A0FB8">
        <w:rPr>
          <w:rFonts w:ascii="Segoe UI Historic" w:hAnsi="Segoe UI Historic" w:cs="Segoe UI Historic"/>
          <w:sz w:val="24"/>
          <w:szCs w:val="24"/>
          <w:lang w:val="ca-ES"/>
        </w:rPr>
        <w:t>,</w:t>
      </w:r>
      <w:r w:rsidR="0038670B" w:rsidRPr="003F6B96">
        <w:rPr>
          <w:rFonts w:ascii="Segoe UI Historic" w:hAnsi="Segoe UI Historic" w:cs="Segoe UI Historic"/>
          <w:sz w:val="24"/>
          <w:szCs w:val="24"/>
          <w:lang w:val="ca-ES"/>
        </w:rPr>
        <w:t xml:space="preserve"> </w:t>
      </w:r>
      <w:r w:rsidR="00D420F6" w:rsidRPr="003F6B96">
        <w:rPr>
          <w:rFonts w:ascii="Segoe UI Historic" w:hAnsi="Segoe UI Historic" w:cs="Segoe UI Historic"/>
          <w:sz w:val="24"/>
          <w:szCs w:val="24"/>
          <w:lang w:val="ca-ES"/>
        </w:rPr>
        <w:t>evidenciant</w:t>
      </w:r>
      <w:r w:rsidR="0038670B" w:rsidRPr="003F6B96">
        <w:rPr>
          <w:rFonts w:ascii="Segoe UI Historic" w:hAnsi="Segoe UI Historic" w:cs="Segoe UI Historic"/>
          <w:sz w:val="24"/>
          <w:szCs w:val="24"/>
          <w:lang w:val="ca-ES"/>
        </w:rPr>
        <w:t xml:space="preserve"> tot el que està passant i comprovant qu</w:t>
      </w:r>
      <w:r w:rsidR="0018647A">
        <w:rPr>
          <w:rFonts w:ascii="Segoe UI Historic" w:hAnsi="Segoe UI Historic" w:cs="Segoe UI Historic"/>
          <w:sz w:val="24"/>
          <w:szCs w:val="24"/>
          <w:lang w:val="ca-ES"/>
        </w:rPr>
        <w:t>e</w:t>
      </w:r>
      <w:r w:rsidR="0038670B" w:rsidRPr="003F6B96">
        <w:rPr>
          <w:rFonts w:ascii="Segoe UI Historic" w:hAnsi="Segoe UI Historic" w:cs="Segoe UI Historic"/>
          <w:sz w:val="24"/>
          <w:szCs w:val="24"/>
          <w:lang w:val="ca-ES"/>
        </w:rPr>
        <w:t xml:space="preserve"> tot està bé. D'aquesta manera agafa</w:t>
      </w:r>
      <w:r w:rsidR="0018647A">
        <w:rPr>
          <w:rFonts w:ascii="Segoe UI Historic" w:hAnsi="Segoe UI Historic" w:cs="Segoe UI Historic"/>
          <w:sz w:val="24"/>
          <w:szCs w:val="24"/>
          <w:lang w:val="ca-ES"/>
        </w:rPr>
        <w:t>rà</w:t>
      </w:r>
      <w:r w:rsidR="0038670B" w:rsidRPr="003F6B96">
        <w:rPr>
          <w:rFonts w:ascii="Segoe UI Historic" w:hAnsi="Segoe UI Historic" w:cs="Segoe UI Historic"/>
          <w:sz w:val="24"/>
          <w:szCs w:val="24"/>
          <w:lang w:val="ca-ES"/>
        </w:rPr>
        <w:t xml:space="preserve"> confiança i quan estigui preparada, pot anar per exemple, a comprar pa, és a dir, fer petites sortides de duració curta, i anar augmentant els temps amb la mare de dia progressivament, fins que s’observi que l’adaptació ha estat superada.</w:t>
      </w:r>
    </w:p>
    <w:p w14:paraId="7729C7C3" w14:textId="77777777" w:rsidR="00815564" w:rsidRPr="003F6B96" w:rsidRDefault="00815564" w:rsidP="00FE255F">
      <w:pPr>
        <w:jc w:val="both"/>
        <w:rPr>
          <w:rFonts w:ascii="Segoe UI Historic" w:hAnsi="Segoe UI Historic" w:cs="Segoe UI Historic"/>
          <w:sz w:val="24"/>
          <w:szCs w:val="24"/>
          <w:lang w:val="ca-ES"/>
        </w:rPr>
      </w:pPr>
    </w:p>
    <w:p w14:paraId="2CB73B5A" w14:textId="77777777" w:rsidR="0038670B" w:rsidRPr="003F6B96" w:rsidRDefault="0038670B" w:rsidP="00FE255F">
      <w:pPr>
        <w:jc w:val="both"/>
        <w:rPr>
          <w:rFonts w:ascii="Segoe UI Historic" w:hAnsi="Segoe UI Historic" w:cs="Segoe UI Historic"/>
          <w:sz w:val="24"/>
          <w:szCs w:val="24"/>
          <w:lang w:val="ca-ES"/>
        </w:rPr>
      </w:pPr>
      <w:r w:rsidRPr="00F65054">
        <w:rPr>
          <w:rFonts w:ascii="Segoe UI Historic" w:hAnsi="Segoe UI Historic" w:cs="Segoe UI Historic"/>
          <w:b/>
          <w:color w:val="15877F" w:themeColor="accent3" w:themeShade="80"/>
          <w:sz w:val="24"/>
          <w:szCs w:val="24"/>
          <w:lang w:val="ca-ES"/>
        </w:rPr>
        <w:t>Objectius</w:t>
      </w:r>
    </w:p>
    <w:p w14:paraId="42535C6B" w14:textId="585940EC"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Educadora:</w:t>
      </w:r>
      <w:r w:rsidR="00815564">
        <w:rPr>
          <w:rFonts w:ascii="Segoe UI Historic" w:hAnsi="Segoe UI Historic" w:cs="Segoe UI Historic"/>
          <w:sz w:val="24"/>
          <w:szCs w:val="24"/>
          <w:lang w:val="ca-ES"/>
        </w:rPr>
        <w:t xml:space="preserve"> </w:t>
      </w:r>
      <w:r w:rsidRPr="003F6B96">
        <w:rPr>
          <w:rFonts w:ascii="Segoe UI Historic" w:hAnsi="Segoe UI Historic" w:cs="Segoe UI Historic"/>
          <w:sz w:val="24"/>
          <w:szCs w:val="24"/>
          <w:lang w:val="ca-ES"/>
        </w:rPr>
        <w:t>Conèixer les necessitats de</w:t>
      </w:r>
      <w:r w:rsidR="002848C6">
        <w:rPr>
          <w:rFonts w:ascii="Segoe UI Historic" w:hAnsi="Segoe UI Historic" w:cs="Segoe UI Historic"/>
          <w:sz w:val="24"/>
          <w:szCs w:val="24"/>
          <w:lang w:val="ca-ES"/>
        </w:rPr>
        <w:t xml:space="preserve"> l’infant</w:t>
      </w:r>
      <w:r w:rsidRPr="003F6B96">
        <w:rPr>
          <w:rFonts w:ascii="Segoe UI Historic" w:hAnsi="Segoe UI Historic" w:cs="Segoe UI Historic"/>
          <w:sz w:val="24"/>
          <w:szCs w:val="24"/>
          <w:lang w:val="ca-ES"/>
        </w:rPr>
        <w:t>, així com de la mare o persona de apego.</w:t>
      </w:r>
    </w:p>
    <w:p w14:paraId="001B9318" w14:textId="61686C80" w:rsidR="0038670B" w:rsidRPr="003F6B96" w:rsidRDefault="0038670B"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Família:</w:t>
      </w:r>
      <w:r w:rsidR="00815564">
        <w:rPr>
          <w:rFonts w:ascii="Segoe UI Historic" w:hAnsi="Segoe UI Historic" w:cs="Segoe UI Historic"/>
          <w:sz w:val="24"/>
          <w:szCs w:val="24"/>
          <w:lang w:val="ca-ES"/>
        </w:rPr>
        <w:t xml:space="preserve"> </w:t>
      </w:r>
      <w:r w:rsidRPr="003F6B96">
        <w:rPr>
          <w:rFonts w:ascii="Segoe UI Historic" w:hAnsi="Segoe UI Historic" w:cs="Segoe UI Historic"/>
          <w:sz w:val="24"/>
          <w:szCs w:val="24"/>
          <w:lang w:val="ca-ES"/>
        </w:rPr>
        <w:t xml:space="preserve">Conèixer l’espai i la pedagogia que seguirà la </w:t>
      </w:r>
      <w:r w:rsidR="00FB0F36">
        <w:rPr>
          <w:rFonts w:ascii="Segoe UI Historic" w:hAnsi="Segoe UI Historic" w:cs="Segoe UI Historic"/>
          <w:sz w:val="24"/>
          <w:szCs w:val="24"/>
          <w:lang w:val="ca-ES"/>
        </w:rPr>
        <w:t>M</w:t>
      </w:r>
      <w:r w:rsidRPr="003F6B96">
        <w:rPr>
          <w:rFonts w:ascii="Segoe UI Historic" w:hAnsi="Segoe UI Historic" w:cs="Segoe UI Historic"/>
          <w:sz w:val="24"/>
          <w:szCs w:val="24"/>
          <w:lang w:val="ca-ES"/>
        </w:rPr>
        <w:t xml:space="preserve">are de </w:t>
      </w:r>
      <w:r w:rsidR="00FB0F36">
        <w:rPr>
          <w:rFonts w:ascii="Segoe UI Historic" w:hAnsi="Segoe UI Historic" w:cs="Segoe UI Historic"/>
          <w:sz w:val="24"/>
          <w:szCs w:val="24"/>
          <w:lang w:val="ca-ES"/>
        </w:rPr>
        <w:t>D</w:t>
      </w:r>
      <w:r w:rsidRPr="003F6B96">
        <w:rPr>
          <w:rFonts w:ascii="Segoe UI Historic" w:hAnsi="Segoe UI Historic" w:cs="Segoe UI Historic"/>
          <w:sz w:val="24"/>
          <w:szCs w:val="24"/>
          <w:lang w:val="ca-ES"/>
        </w:rPr>
        <w:t>ia.</w:t>
      </w:r>
    </w:p>
    <w:p w14:paraId="2053D4E6" w14:textId="07E86300" w:rsidR="0061256C" w:rsidRPr="003F6B96" w:rsidRDefault="00FB0F36" w:rsidP="00FE255F">
      <w:pPr>
        <w:jc w:val="both"/>
        <w:rPr>
          <w:rFonts w:ascii="Segoe UI Historic" w:hAnsi="Segoe UI Historic" w:cs="Segoe UI Historic"/>
          <w:sz w:val="24"/>
          <w:szCs w:val="24"/>
          <w:lang w:val="ca-ES"/>
        </w:rPr>
      </w:pPr>
      <w:r>
        <w:rPr>
          <w:rFonts w:ascii="Segoe UI Historic" w:hAnsi="Segoe UI Historic" w:cs="Segoe UI Historic"/>
          <w:sz w:val="24"/>
          <w:szCs w:val="24"/>
          <w:lang w:val="ca-ES"/>
        </w:rPr>
        <w:t>L’infant</w:t>
      </w:r>
      <w:r w:rsidR="0038670B" w:rsidRPr="003F6B96">
        <w:rPr>
          <w:rFonts w:ascii="Segoe UI Historic" w:hAnsi="Segoe UI Historic" w:cs="Segoe UI Historic"/>
          <w:sz w:val="24"/>
          <w:szCs w:val="24"/>
          <w:lang w:val="ca-ES"/>
        </w:rPr>
        <w:t>:</w:t>
      </w:r>
      <w:r w:rsidR="00815564">
        <w:rPr>
          <w:rFonts w:ascii="Segoe UI Historic" w:hAnsi="Segoe UI Historic" w:cs="Segoe UI Historic"/>
          <w:sz w:val="24"/>
          <w:szCs w:val="24"/>
          <w:lang w:val="ca-ES"/>
        </w:rPr>
        <w:t xml:space="preserve"> </w:t>
      </w:r>
      <w:r w:rsidR="0038670B" w:rsidRPr="003F6B96">
        <w:rPr>
          <w:rFonts w:ascii="Segoe UI Historic" w:hAnsi="Segoe UI Historic" w:cs="Segoe UI Historic"/>
          <w:sz w:val="24"/>
          <w:szCs w:val="24"/>
          <w:lang w:val="ca-ES"/>
        </w:rPr>
        <w:t>Superar l’angoixa a la separació en companyia de les famílies.</w:t>
      </w:r>
    </w:p>
    <w:p w14:paraId="29F916D0" w14:textId="77777777" w:rsidR="002C635B" w:rsidRDefault="002C635B" w:rsidP="00FE255F">
      <w:pPr>
        <w:jc w:val="both"/>
        <w:rPr>
          <w:rFonts w:ascii="Segoe UI Historic" w:hAnsi="Segoe UI Historic" w:cs="Segoe UI Historic"/>
          <w:sz w:val="24"/>
          <w:szCs w:val="24"/>
          <w:lang w:val="ca-ES"/>
        </w:rPr>
      </w:pPr>
    </w:p>
    <w:p w14:paraId="7DF5BE90" w14:textId="77777777" w:rsidR="00815564" w:rsidRDefault="00815564" w:rsidP="00FE255F">
      <w:pPr>
        <w:jc w:val="both"/>
        <w:rPr>
          <w:rFonts w:ascii="Segoe UI Historic" w:hAnsi="Segoe UI Historic" w:cs="Segoe UI Historic"/>
          <w:sz w:val="24"/>
          <w:szCs w:val="24"/>
          <w:lang w:val="ca-ES"/>
        </w:rPr>
      </w:pPr>
    </w:p>
    <w:p w14:paraId="7BB5C96E" w14:textId="77777777" w:rsidR="00815564" w:rsidRDefault="00815564" w:rsidP="00FE255F">
      <w:pPr>
        <w:jc w:val="both"/>
        <w:rPr>
          <w:rFonts w:ascii="Segoe UI Historic" w:hAnsi="Segoe UI Historic" w:cs="Segoe UI Historic"/>
          <w:sz w:val="24"/>
          <w:szCs w:val="24"/>
          <w:lang w:val="ca-ES"/>
        </w:rPr>
      </w:pPr>
    </w:p>
    <w:p w14:paraId="00971B60" w14:textId="77777777" w:rsidR="00815564" w:rsidRDefault="00815564" w:rsidP="00FE255F">
      <w:pPr>
        <w:jc w:val="both"/>
        <w:rPr>
          <w:rFonts w:ascii="Segoe UI Historic" w:hAnsi="Segoe UI Historic" w:cs="Segoe UI Historic"/>
          <w:sz w:val="24"/>
          <w:szCs w:val="24"/>
          <w:lang w:val="ca-ES"/>
        </w:rPr>
      </w:pPr>
    </w:p>
    <w:p w14:paraId="4A0DDC2D" w14:textId="1FD0D7F2" w:rsidR="0061256C" w:rsidRPr="003F6B96" w:rsidRDefault="0061256C" w:rsidP="00FE255F">
      <w:pPr>
        <w:jc w:val="both"/>
        <w:rPr>
          <w:rFonts w:ascii="Segoe UI Historic" w:hAnsi="Segoe UI Historic" w:cs="Segoe UI Historic"/>
          <w:sz w:val="24"/>
          <w:szCs w:val="24"/>
          <w:lang w:val="ca-ES"/>
        </w:rPr>
      </w:pPr>
      <w:r w:rsidRPr="00F65054">
        <w:rPr>
          <w:rFonts w:ascii="Segoe UI Historic" w:hAnsi="Segoe UI Historic" w:cs="Segoe UI Historic"/>
          <w:b/>
          <w:color w:val="15877F" w:themeColor="accent3" w:themeShade="80"/>
          <w:sz w:val="24"/>
          <w:szCs w:val="24"/>
          <w:lang w:val="ca-ES"/>
        </w:rPr>
        <w:lastRenderedPageBreak/>
        <w:t>Metodologia:</w:t>
      </w:r>
    </w:p>
    <w:p w14:paraId="10C483AA" w14:textId="3C67841B" w:rsidR="0061256C" w:rsidRPr="003F6B96" w:rsidRDefault="0061256C"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Durant el període d’adaptació, pot ajudar que </w:t>
      </w:r>
      <w:r w:rsidR="005454B0">
        <w:rPr>
          <w:rFonts w:ascii="Segoe UI Historic" w:hAnsi="Segoe UI Historic" w:cs="Segoe UI Historic"/>
          <w:sz w:val="24"/>
          <w:szCs w:val="24"/>
          <w:lang w:val="ca-ES"/>
        </w:rPr>
        <w:t xml:space="preserve">l’infant </w:t>
      </w:r>
      <w:r w:rsidRPr="003F6B96">
        <w:rPr>
          <w:rFonts w:ascii="Segoe UI Historic" w:hAnsi="Segoe UI Historic" w:cs="Segoe UI Historic"/>
          <w:sz w:val="24"/>
          <w:szCs w:val="24"/>
          <w:lang w:val="ca-ES"/>
        </w:rPr>
        <w:t xml:space="preserve">porti </w:t>
      </w:r>
      <w:r w:rsidR="005454B0">
        <w:rPr>
          <w:rFonts w:ascii="Segoe UI Historic" w:hAnsi="Segoe UI Historic" w:cs="Segoe UI Historic"/>
          <w:sz w:val="24"/>
          <w:szCs w:val="24"/>
          <w:lang w:val="ca-ES"/>
        </w:rPr>
        <w:t>a la llar</w:t>
      </w:r>
      <w:r w:rsidRPr="003F6B96">
        <w:rPr>
          <w:rFonts w:ascii="Segoe UI Historic" w:hAnsi="Segoe UI Historic" w:cs="Segoe UI Historic"/>
          <w:sz w:val="24"/>
          <w:szCs w:val="24"/>
          <w:lang w:val="ca-ES"/>
        </w:rPr>
        <w:t xml:space="preserve"> la seva joguina o objecte </w:t>
      </w:r>
      <w:r w:rsidR="0075754B">
        <w:rPr>
          <w:rFonts w:ascii="Segoe UI Historic" w:hAnsi="Segoe UI Historic" w:cs="Segoe UI Historic"/>
          <w:sz w:val="24"/>
          <w:szCs w:val="24"/>
          <w:lang w:val="ca-ES"/>
        </w:rPr>
        <w:t>preferit</w:t>
      </w:r>
      <w:r w:rsidRPr="003F6B96">
        <w:rPr>
          <w:rFonts w:ascii="Segoe UI Historic" w:hAnsi="Segoe UI Historic" w:cs="Segoe UI Historic"/>
          <w:sz w:val="24"/>
          <w:szCs w:val="24"/>
          <w:lang w:val="ca-ES"/>
        </w:rPr>
        <w:t xml:space="preserve">, això farà sentir-se </w:t>
      </w:r>
      <w:r w:rsidR="0075754B">
        <w:rPr>
          <w:rFonts w:ascii="Segoe UI Historic" w:hAnsi="Segoe UI Historic" w:cs="Segoe UI Historic"/>
          <w:sz w:val="24"/>
          <w:szCs w:val="24"/>
          <w:lang w:val="ca-ES"/>
        </w:rPr>
        <w:t>amb més seguretat</w:t>
      </w:r>
      <w:r w:rsidRPr="003F6B96">
        <w:rPr>
          <w:rFonts w:ascii="Segoe UI Historic" w:hAnsi="Segoe UI Historic" w:cs="Segoe UI Historic"/>
          <w:sz w:val="24"/>
          <w:szCs w:val="24"/>
          <w:lang w:val="ca-ES"/>
        </w:rPr>
        <w:t xml:space="preserve"> en el nou espai. No obstant això, una vegada superat aquest període, si </w:t>
      </w:r>
      <w:r w:rsidR="00693968">
        <w:rPr>
          <w:rFonts w:ascii="Segoe UI Historic" w:hAnsi="Segoe UI Historic" w:cs="Segoe UI Historic"/>
          <w:sz w:val="24"/>
          <w:szCs w:val="24"/>
          <w:lang w:val="ca-ES"/>
        </w:rPr>
        <w:t>l’infant</w:t>
      </w:r>
      <w:r w:rsidRPr="003F6B96">
        <w:rPr>
          <w:rFonts w:ascii="Segoe UI Historic" w:hAnsi="Segoe UI Historic" w:cs="Segoe UI Historic"/>
          <w:sz w:val="24"/>
          <w:szCs w:val="24"/>
          <w:lang w:val="ca-ES"/>
        </w:rPr>
        <w:t xml:space="preserve"> així ho vol, podrà portar sempre que ho desitgi el seu objecte o joguina </w:t>
      </w:r>
      <w:r w:rsidR="00693968">
        <w:rPr>
          <w:rFonts w:ascii="Segoe UI Historic" w:hAnsi="Segoe UI Historic" w:cs="Segoe UI Historic"/>
          <w:sz w:val="24"/>
          <w:szCs w:val="24"/>
          <w:lang w:val="ca-ES"/>
        </w:rPr>
        <w:t>preferit</w:t>
      </w:r>
      <w:r w:rsidRPr="003F6B96">
        <w:rPr>
          <w:rFonts w:ascii="Segoe UI Historic" w:hAnsi="Segoe UI Historic" w:cs="Segoe UI Historic"/>
          <w:sz w:val="24"/>
          <w:szCs w:val="24"/>
          <w:lang w:val="ca-ES"/>
        </w:rPr>
        <w:t>.</w:t>
      </w:r>
    </w:p>
    <w:p w14:paraId="5DFBD803" w14:textId="46D6946D" w:rsidR="0061256C" w:rsidRDefault="0061256C" w:rsidP="00FE255F">
      <w:pPr>
        <w:jc w:val="both"/>
        <w:rPr>
          <w:rFonts w:ascii="Segoe UI Historic" w:hAnsi="Segoe UI Historic" w:cs="Segoe UI Historic"/>
          <w:sz w:val="24"/>
          <w:szCs w:val="24"/>
          <w:lang w:val="ca-ES"/>
        </w:rPr>
      </w:pPr>
      <w:r w:rsidRPr="003F6B96">
        <w:rPr>
          <w:rFonts w:ascii="Segoe UI Historic" w:hAnsi="Segoe UI Historic" w:cs="Segoe UI Historic"/>
          <w:sz w:val="24"/>
          <w:szCs w:val="24"/>
          <w:lang w:val="ca-ES"/>
        </w:rPr>
        <w:t xml:space="preserve">Els pares hauran de passar hores </w:t>
      </w:r>
      <w:r w:rsidR="00693968">
        <w:rPr>
          <w:rFonts w:ascii="Segoe UI Historic" w:hAnsi="Segoe UI Historic" w:cs="Segoe UI Historic"/>
          <w:sz w:val="24"/>
          <w:szCs w:val="24"/>
          <w:lang w:val="ca-ES"/>
        </w:rPr>
        <w:t>a la llar</w:t>
      </w:r>
      <w:r w:rsidRPr="003F6B96">
        <w:rPr>
          <w:rFonts w:ascii="Segoe UI Historic" w:hAnsi="Segoe UI Historic" w:cs="Segoe UI Historic"/>
          <w:sz w:val="24"/>
          <w:szCs w:val="24"/>
          <w:lang w:val="ca-ES"/>
        </w:rPr>
        <w:t xml:space="preserve">, fent les activitats, jugant, sortint a passejar, etc., durant aquest període. D’aquesta manera, </w:t>
      </w:r>
      <w:r w:rsidR="00D07701">
        <w:rPr>
          <w:rFonts w:ascii="Segoe UI Historic" w:hAnsi="Segoe UI Historic" w:cs="Segoe UI Historic"/>
          <w:sz w:val="24"/>
          <w:szCs w:val="24"/>
          <w:lang w:val="ca-ES"/>
        </w:rPr>
        <w:t>l’infant</w:t>
      </w:r>
      <w:r w:rsidRPr="003F6B96">
        <w:rPr>
          <w:rFonts w:ascii="Segoe UI Historic" w:hAnsi="Segoe UI Historic" w:cs="Segoe UI Historic"/>
          <w:sz w:val="24"/>
          <w:szCs w:val="24"/>
          <w:lang w:val="ca-ES"/>
        </w:rPr>
        <w:t xml:space="preserve"> veurà la situació com una situació normal, la qual cosa els ajudarà a adaptar-se millor a l’espai i a la mare de dia.</w:t>
      </w:r>
    </w:p>
    <w:p w14:paraId="248F6E7B" w14:textId="2D8E23D9" w:rsidR="00550B38" w:rsidRDefault="00550B38" w:rsidP="00FE255F">
      <w:pPr>
        <w:jc w:val="both"/>
        <w:rPr>
          <w:rFonts w:ascii="Segoe UI Historic" w:hAnsi="Segoe UI Historic" w:cs="Segoe UI Historic"/>
          <w:sz w:val="24"/>
          <w:szCs w:val="24"/>
          <w:lang w:val="ca-ES"/>
        </w:rPr>
      </w:pPr>
    </w:p>
    <w:p w14:paraId="41021A64" w14:textId="08BB5103" w:rsidR="00550B38" w:rsidRDefault="00550B38" w:rsidP="00FE255F">
      <w:pPr>
        <w:jc w:val="both"/>
        <w:rPr>
          <w:rFonts w:ascii="Segoe UI Historic" w:hAnsi="Segoe UI Historic" w:cs="Segoe UI Historic"/>
          <w:sz w:val="24"/>
          <w:szCs w:val="24"/>
          <w:lang w:val="ca-ES"/>
        </w:rPr>
      </w:pPr>
    </w:p>
    <w:p w14:paraId="151F9C09" w14:textId="78B1C4BB" w:rsidR="00550B38" w:rsidRDefault="00550B38" w:rsidP="00FE255F">
      <w:pPr>
        <w:jc w:val="both"/>
        <w:rPr>
          <w:rFonts w:ascii="Segoe UI Historic" w:hAnsi="Segoe UI Historic" w:cs="Segoe UI Historic"/>
          <w:sz w:val="24"/>
          <w:szCs w:val="24"/>
          <w:lang w:val="ca-ES"/>
        </w:rPr>
      </w:pPr>
    </w:p>
    <w:p w14:paraId="56D5345E" w14:textId="4C46CC7F" w:rsidR="00550B38" w:rsidRDefault="00550B38" w:rsidP="00FE255F">
      <w:pPr>
        <w:jc w:val="both"/>
        <w:rPr>
          <w:rFonts w:ascii="Segoe UI Historic" w:hAnsi="Segoe UI Historic" w:cs="Segoe UI Historic"/>
          <w:sz w:val="24"/>
          <w:szCs w:val="24"/>
          <w:lang w:val="ca-ES"/>
        </w:rPr>
      </w:pPr>
    </w:p>
    <w:p w14:paraId="531FEF84" w14:textId="0B346A75" w:rsidR="00550B38" w:rsidRDefault="00550B38" w:rsidP="00FE255F">
      <w:pPr>
        <w:jc w:val="both"/>
        <w:rPr>
          <w:rFonts w:ascii="Segoe UI Historic" w:hAnsi="Segoe UI Historic" w:cs="Segoe UI Historic"/>
          <w:sz w:val="24"/>
          <w:szCs w:val="24"/>
          <w:lang w:val="ca-ES"/>
        </w:rPr>
      </w:pPr>
    </w:p>
    <w:p w14:paraId="74E4B343" w14:textId="04BE0A5A" w:rsidR="00550B38" w:rsidRDefault="00550B38" w:rsidP="00FE255F">
      <w:pPr>
        <w:jc w:val="both"/>
        <w:rPr>
          <w:rFonts w:ascii="Segoe UI Historic" w:hAnsi="Segoe UI Historic" w:cs="Segoe UI Historic"/>
          <w:sz w:val="24"/>
          <w:szCs w:val="24"/>
          <w:lang w:val="ca-ES"/>
        </w:rPr>
      </w:pPr>
    </w:p>
    <w:p w14:paraId="099FDFA9" w14:textId="55541C60" w:rsidR="00550B38" w:rsidRDefault="00550B38" w:rsidP="00FE255F">
      <w:pPr>
        <w:jc w:val="both"/>
        <w:rPr>
          <w:rFonts w:ascii="Segoe UI Historic" w:hAnsi="Segoe UI Historic" w:cs="Segoe UI Historic"/>
          <w:sz w:val="24"/>
          <w:szCs w:val="24"/>
          <w:lang w:val="ca-ES"/>
        </w:rPr>
      </w:pPr>
    </w:p>
    <w:p w14:paraId="16D181BE" w14:textId="7E6B1AF4" w:rsidR="00550B38" w:rsidRDefault="00550B38" w:rsidP="00FE255F">
      <w:pPr>
        <w:jc w:val="both"/>
        <w:rPr>
          <w:rFonts w:ascii="Segoe UI Historic" w:hAnsi="Segoe UI Historic" w:cs="Segoe UI Historic"/>
          <w:sz w:val="24"/>
          <w:szCs w:val="24"/>
          <w:lang w:val="ca-ES"/>
        </w:rPr>
      </w:pPr>
    </w:p>
    <w:p w14:paraId="6DF60709" w14:textId="1278E2FA" w:rsidR="00550B38" w:rsidRDefault="00550B38" w:rsidP="00FE255F">
      <w:pPr>
        <w:jc w:val="both"/>
        <w:rPr>
          <w:rFonts w:ascii="Segoe UI Historic" w:hAnsi="Segoe UI Historic" w:cs="Segoe UI Historic"/>
          <w:sz w:val="24"/>
          <w:szCs w:val="24"/>
          <w:lang w:val="ca-ES"/>
        </w:rPr>
      </w:pPr>
    </w:p>
    <w:p w14:paraId="42A84A4A" w14:textId="4D36DEEF" w:rsidR="00550B38" w:rsidRDefault="00550B38" w:rsidP="00FE255F">
      <w:pPr>
        <w:jc w:val="both"/>
        <w:rPr>
          <w:rFonts w:ascii="Segoe UI Historic" w:hAnsi="Segoe UI Historic" w:cs="Segoe UI Historic"/>
          <w:sz w:val="24"/>
          <w:szCs w:val="24"/>
          <w:lang w:val="ca-ES"/>
        </w:rPr>
      </w:pPr>
    </w:p>
    <w:p w14:paraId="4D135FCC" w14:textId="7B4F014D" w:rsidR="00550B38" w:rsidRDefault="00550B38" w:rsidP="00FE255F">
      <w:pPr>
        <w:jc w:val="both"/>
        <w:rPr>
          <w:rFonts w:ascii="Segoe UI Historic" w:hAnsi="Segoe UI Historic" w:cs="Segoe UI Historic"/>
          <w:sz w:val="24"/>
          <w:szCs w:val="24"/>
          <w:lang w:val="ca-ES"/>
        </w:rPr>
      </w:pPr>
    </w:p>
    <w:p w14:paraId="20F1F244" w14:textId="7CE7E7F3" w:rsidR="00550B38" w:rsidRDefault="00550B38" w:rsidP="00FE255F">
      <w:pPr>
        <w:jc w:val="both"/>
        <w:rPr>
          <w:rFonts w:ascii="Segoe UI Historic" w:hAnsi="Segoe UI Historic" w:cs="Segoe UI Historic"/>
          <w:sz w:val="24"/>
          <w:szCs w:val="24"/>
          <w:lang w:val="ca-ES"/>
        </w:rPr>
      </w:pPr>
    </w:p>
    <w:p w14:paraId="67BA5FE5" w14:textId="73FDAF87" w:rsidR="00550B38" w:rsidRDefault="00550B38" w:rsidP="00FE255F">
      <w:pPr>
        <w:jc w:val="both"/>
        <w:rPr>
          <w:rFonts w:ascii="Segoe UI Historic" w:hAnsi="Segoe UI Historic" w:cs="Segoe UI Historic"/>
          <w:sz w:val="24"/>
          <w:szCs w:val="24"/>
          <w:lang w:val="ca-ES"/>
        </w:rPr>
      </w:pPr>
    </w:p>
    <w:p w14:paraId="6643B7FD" w14:textId="4EF65F1E" w:rsidR="00550B38" w:rsidRDefault="00550B38" w:rsidP="00FE255F">
      <w:pPr>
        <w:jc w:val="both"/>
        <w:rPr>
          <w:rFonts w:ascii="Segoe UI Historic" w:hAnsi="Segoe UI Historic" w:cs="Segoe UI Historic"/>
          <w:sz w:val="24"/>
          <w:szCs w:val="24"/>
          <w:lang w:val="ca-ES"/>
        </w:rPr>
      </w:pPr>
    </w:p>
    <w:p w14:paraId="5CABE58D" w14:textId="49924264" w:rsidR="00550B38" w:rsidRDefault="00550B38" w:rsidP="00FE255F">
      <w:pPr>
        <w:jc w:val="both"/>
        <w:rPr>
          <w:rFonts w:ascii="Segoe UI Historic" w:hAnsi="Segoe UI Historic" w:cs="Segoe UI Historic"/>
          <w:sz w:val="24"/>
          <w:szCs w:val="24"/>
          <w:lang w:val="ca-ES"/>
        </w:rPr>
      </w:pPr>
    </w:p>
    <w:p w14:paraId="0B09CCF3" w14:textId="120838DB" w:rsidR="00550B38" w:rsidRDefault="00550B38" w:rsidP="00FE255F">
      <w:pPr>
        <w:jc w:val="both"/>
        <w:rPr>
          <w:rFonts w:ascii="Segoe UI Historic" w:hAnsi="Segoe UI Historic" w:cs="Segoe UI Historic"/>
          <w:sz w:val="24"/>
          <w:szCs w:val="24"/>
          <w:lang w:val="ca-ES"/>
        </w:rPr>
      </w:pPr>
    </w:p>
    <w:p w14:paraId="6079F456" w14:textId="419F6BB9" w:rsidR="00550B38" w:rsidRDefault="00550B38" w:rsidP="00FE255F">
      <w:pPr>
        <w:jc w:val="both"/>
        <w:rPr>
          <w:rFonts w:ascii="Segoe UI Historic" w:hAnsi="Segoe UI Historic" w:cs="Segoe UI Historic"/>
          <w:sz w:val="24"/>
          <w:szCs w:val="24"/>
          <w:lang w:val="ca-ES"/>
        </w:rPr>
      </w:pPr>
    </w:p>
    <w:p w14:paraId="1BF461F0" w14:textId="095E03D7" w:rsidR="00550B38" w:rsidRDefault="00550B38" w:rsidP="00FE255F">
      <w:pPr>
        <w:jc w:val="both"/>
        <w:rPr>
          <w:rFonts w:ascii="Segoe UI Historic" w:hAnsi="Segoe UI Historic" w:cs="Segoe UI Historic"/>
          <w:sz w:val="24"/>
          <w:szCs w:val="24"/>
          <w:lang w:val="ca-ES"/>
        </w:rPr>
      </w:pPr>
    </w:p>
    <w:p w14:paraId="76C605CD" w14:textId="25D97A3E" w:rsidR="00550B38" w:rsidRDefault="00550B38" w:rsidP="00FE255F">
      <w:pPr>
        <w:jc w:val="both"/>
        <w:rPr>
          <w:rFonts w:ascii="Segoe UI Historic" w:hAnsi="Segoe UI Historic" w:cs="Segoe UI Historic"/>
          <w:sz w:val="24"/>
          <w:szCs w:val="24"/>
          <w:lang w:val="ca-ES"/>
        </w:rPr>
      </w:pPr>
    </w:p>
    <w:p w14:paraId="23335E3D" w14:textId="04B3091B" w:rsidR="00550B38" w:rsidRDefault="00550B38" w:rsidP="00FE255F">
      <w:pPr>
        <w:jc w:val="both"/>
        <w:rPr>
          <w:rFonts w:ascii="Segoe UI Historic" w:hAnsi="Segoe UI Historic" w:cs="Segoe UI Historic"/>
          <w:sz w:val="24"/>
          <w:szCs w:val="24"/>
          <w:lang w:val="ca-ES"/>
        </w:rPr>
      </w:pPr>
    </w:p>
    <w:p w14:paraId="6370F419" w14:textId="7F51521F" w:rsidR="00550B38" w:rsidRDefault="00550B38" w:rsidP="00FE255F">
      <w:pPr>
        <w:jc w:val="both"/>
        <w:rPr>
          <w:rFonts w:ascii="Segoe UI Historic" w:hAnsi="Segoe UI Historic" w:cs="Segoe UI Historic"/>
          <w:sz w:val="24"/>
          <w:szCs w:val="24"/>
          <w:lang w:val="ca-ES"/>
        </w:rPr>
      </w:pPr>
    </w:p>
    <w:p w14:paraId="6DC876CE" w14:textId="3E82AD4E" w:rsidR="00550B38" w:rsidRDefault="00550B38" w:rsidP="00FE255F">
      <w:pPr>
        <w:jc w:val="both"/>
        <w:rPr>
          <w:rFonts w:ascii="Segoe UI Historic" w:hAnsi="Segoe UI Historic" w:cs="Segoe UI Historic"/>
          <w:sz w:val="24"/>
          <w:szCs w:val="24"/>
          <w:lang w:val="ca-ES"/>
        </w:rPr>
      </w:pPr>
    </w:p>
    <w:p w14:paraId="363F558A" w14:textId="36C15E8F" w:rsidR="00550B38" w:rsidRDefault="00550B38" w:rsidP="00FE255F">
      <w:pPr>
        <w:jc w:val="both"/>
        <w:rPr>
          <w:rFonts w:ascii="Segoe UI Historic" w:hAnsi="Segoe UI Historic" w:cs="Segoe UI Historic"/>
          <w:sz w:val="24"/>
          <w:szCs w:val="24"/>
          <w:lang w:val="ca-ES"/>
        </w:rPr>
      </w:pPr>
    </w:p>
    <w:p w14:paraId="6E31FEC9" w14:textId="77777777" w:rsidR="00550B38" w:rsidRPr="00550B38" w:rsidRDefault="00550B38" w:rsidP="00550B38">
      <w:pPr>
        <w:spacing w:line="360" w:lineRule="auto"/>
        <w:jc w:val="center"/>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lastRenderedPageBreak/>
        <w:t>FULL DE COMPROMÍS</w:t>
      </w:r>
      <w:r w:rsidRPr="00550B38">
        <w:rPr>
          <w:rFonts w:ascii="Segoe UI Historic" w:hAnsi="Segoe UI Historic" w:cs="Segoe UI Historic"/>
          <w:b/>
          <w:sz w:val="24"/>
          <w:szCs w:val="24"/>
          <w:lang w:val="ca-ES"/>
        </w:rPr>
        <w:br/>
      </w:r>
      <w:r w:rsidRPr="00550B38">
        <w:rPr>
          <w:rFonts w:ascii="Segoe UI Historic" w:hAnsi="Segoe UI Historic" w:cs="Segoe UI Historic"/>
          <w:sz w:val="24"/>
          <w:szCs w:val="24"/>
          <w:lang w:val="ca-ES"/>
        </w:rPr>
        <w:br/>
      </w:r>
    </w:p>
    <w:p w14:paraId="0F084455" w14:textId="1507FBE5" w:rsidR="00550B38" w:rsidRPr="00550B38" w:rsidRDefault="00550B38" w:rsidP="00550B38">
      <w:pPr>
        <w:spacing w:line="360" w:lineRule="auto"/>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D'UNA PART, (nom del pare, mare o tutor legal) ............................................................................</w:t>
      </w:r>
      <w:r w:rsidRPr="00550B38">
        <w:rPr>
          <w:rFonts w:ascii="Segoe UI Historic" w:hAnsi="Segoe UI Historic" w:cs="Segoe UI Historic"/>
          <w:sz w:val="24"/>
          <w:szCs w:val="24"/>
          <w:bdr w:val="dotted" w:sz="4" w:space="0" w:color="auto"/>
          <w:lang w:val="ca-ES"/>
        </w:rPr>
        <w:t xml:space="preserve">                                                                       </w:t>
      </w:r>
      <w:r w:rsidRPr="00550B38">
        <w:rPr>
          <w:rFonts w:ascii="Segoe UI Historic" w:hAnsi="Segoe UI Historic" w:cs="Segoe UI Historic"/>
          <w:sz w:val="24"/>
          <w:szCs w:val="24"/>
          <w:lang w:val="ca-ES"/>
        </w:rPr>
        <w:t>major d'edat, amb DNI  ............................................  i en nom i representació de (nom de l’infant) ......................................................................................., d'ara endavant, l’ "USUARI", domiciliat a .....................................................................................................................................................</w:t>
      </w:r>
    </w:p>
    <w:p w14:paraId="4B322627" w14:textId="256CE923" w:rsidR="00550B38" w:rsidRPr="00550B38" w:rsidRDefault="00550B38" w:rsidP="00550B38">
      <w:pPr>
        <w:spacing w:line="360" w:lineRule="auto"/>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D'UNA ALTRA PART, (NOM DE LA MARE DE DIA) ........................................................................... major d'edat, amb DNI .................................. d'ara endavant, la "MARE DE DIA", domiciliada a ...................................................................................................................................................</w:t>
      </w:r>
      <w:r w:rsidRPr="00550B38">
        <w:rPr>
          <w:rFonts w:ascii="Segoe UI Historic" w:hAnsi="Segoe UI Historic" w:cs="Segoe UI Historic"/>
          <w:sz w:val="24"/>
          <w:szCs w:val="24"/>
          <w:lang w:val="ca-ES"/>
        </w:rPr>
        <w:br/>
        <w:t>L'usuari i MARE DE DIA, es reconeixen mútuament capacitat jurídica i d'obrar suficient per a subscriure aquest Contracte.</w:t>
      </w:r>
      <w:r w:rsidRPr="00550B38">
        <w:rPr>
          <w:rFonts w:ascii="Segoe UI Historic" w:hAnsi="Segoe UI Historic" w:cs="Segoe UI Historic"/>
          <w:sz w:val="24"/>
          <w:szCs w:val="24"/>
          <w:lang w:val="ca-ES"/>
        </w:rPr>
        <w:br/>
      </w:r>
    </w:p>
    <w:p w14:paraId="5DEE85A0" w14:textId="77777777" w:rsidR="00550B38" w:rsidRPr="00550B38" w:rsidRDefault="00550B38" w:rsidP="00550B38">
      <w:pPr>
        <w:spacing w:line="360" w:lineRule="auto"/>
        <w:jc w:val="center"/>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EXPOSEN</w:t>
      </w:r>
    </w:p>
    <w:p w14:paraId="228934B3" w14:textId="53ECF05E"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PRIMER:</w:t>
      </w:r>
      <w:r w:rsidRPr="00550B38">
        <w:rPr>
          <w:rFonts w:ascii="Segoe UI Historic" w:hAnsi="Segoe UI Historic" w:cs="Segoe UI Historic"/>
          <w:sz w:val="24"/>
          <w:szCs w:val="24"/>
          <w:lang w:val="ca-ES"/>
        </w:rPr>
        <w:t xml:space="preserve"> Que l'USUARI està interessat en la contractació dels serveis de mare de dia, que</w:t>
      </w:r>
      <w:r w:rsidRPr="00550B38">
        <w:rPr>
          <w:rFonts w:ascii="Segoe UI Historic" w:hAnsi="Segoe UI Historic" w:cs="Segoe UI Historic"/>
          <w:sz w:val="24"/>
          <w:szCs w:val="24"/>
          <w:lang w:val="ca-ES"/>
        </w:rPr>
        <w:br/>
        <w:t xml:space="preserve">és un servei socioeducatiu innovador: es tracta de la cura de nenes i nens menors de </w:t>
      </w:r>
      <w:r w:rsidR="008F4279">
        <w:rPr>
          <w:rFonts w:ascii="Segoe UI Historic" w:hAnsi="Segoe UI Historic" w:cs="Segoe UI Historic"/>
          <w:sz w:val="24"/>
          <w:szCs w:val="24"/>
          <w:lang w:val="ca-ES"/>
        </w:rPr>
        <w:t>tres</w:t>
      </w:r>
      <w:r w:rsidRPr="00550B38">
        <w:rPr>
          <w:rFonts w:ascii="Segoe UI Historic" w:hAnsi="Segoe UI Historic" w:cs="Segoe UI Historic"/>
          <w:sz w:val="24"/>
          <w:szCs w:val="24"/>
          <w:lang w:val="ca-ES"/>
        </w:rPr>
        <w:t xml:space="preserve"> anys d'edat que són acollits per una col·laboradora educativa a casa seva, sempre en un grup reduït, en un context ideal per oferir-los l’oportunitat de trobades i de creixement. </w:t>
      </w:r>
    </w:p>
    <w:p w14:paraId="10D8CADA" w14:textId="7346F4CA"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SEGON:</w:t>
      </w:r>
      <w:r w:rsidRPr="00550B38">
        <w:rPr>
          <w:rFonts w:ascii="Segoe UI Historic" w:hAnsi="Segoe UI Historic" w:cs="Segoe UI Historic"/>
          <w:sz w:val="24"/>
          <w:szCs w:val="24"/>
          <w:lang w:val="ca-ES"/>
        </w:rPr>
        <w:t xml:space="preserve"> LA MARE DE DIA que gestiona la casa, és una persona adequadament preparada i</w:t>
      </w:r>
      <w:r w:rsidR="008F4279">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capacitada per assumir funcions educatives, de cura i de manteniment-gestió de la llar</w:t>
      </w:r>
      <w:r w:rsidR="008F4279">
        <w:rPr>
          <w:rFonts w:ascii="Segoe UI Historic" w:hAnsi="Segoe UI Historic" w:cs="Segoe UI Historic"/>
          <w:sz w:val="24"/>
          <w:szCs w:val="24"/>
          <w:lang w:val="ca-ES"/>
        </w:rPr>
        <w:t>.</w:t>
      </w:r>
    </w:p>
    <w:p w14:paraId="327B88D7"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TERCER:</w:t>
      </w:r>
      <w:r w:rsidRPr="00550B38">
        <w:rPr>
          <w:rFonts w:ascii="Segoe UI Historic" w:hAnsi="Segoe UI Historic" w:cs="Segoe UI Historic"/>
          <w:sz w:val="24"/>
          <w:szCs w:val="24"/>
          <w:lang w:val="ca-ES"/>
        </w:rPr>
        <w:t xml:space="preserve"> Totes dues parts estan informades de la situació legal de la professió de mare de dia (en procés de legalització), també que el lloc on s’està portant a terme l’activitat de mare de dia és un domicili i com a tal no li són aplicables els requisits legals d’una escola bressol / llar d’infants.  En cas d’accident, s’assumeix la responsabilitat legal d’haver escollit aquesta opció.</w:t>
      </w:r>
    </w:p>
    <w:p w14:paraId="483D7406"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7898F4CD"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lastRenderedPageBreak/>
        <w:t>QUART:</w:t>
      </w:r>
      <w:r w:rsidRPr="00550B38">
        <w:rPr>
          <w:rFonts w:ascii="Segoe UI Historic" w:hAnsi="Segoe UI Historic" w:cs="Segoe UI Historic"/>
          <w:sz w:val="24"/>
          <w:szCs w:val="24"/>
          <w:lang w:val="ca-ES"/>
        </w:rPr>
        <w:t xml:space="preserve"> La metodologia utilitzada, basada en l’amor i el respecte cap als processos de desenvolupament de cada infant és recolzada per ambdues parts. Participarem i establirem comunicació entre totes i tots els membres del projecte de manera que junts podem créixer, com a família, com a mare, com a pare, com a infant i com a mare de dia (educadora).</w:t>
      </w:r>
    </w:p>
    <w:p w14:paraId="3D4DC037" w14:textId="00372336" w:rsidR="00550B38" w:rsidRPr="00550B38" w:rsidRDefault="008F4279" w:rsidP="00550B38">
      <w:pPr>
        <w:spacing w:line="360" w:lineRule="auto"/>
        <w:jc w:val="both"/>
        <w:rPr>
          <w:rFonts w:ascii="Segoe UI Historic" w:hAnsi="Segoe UI Historic" w:cs="Segoe UI Historic"/>
          <w:b/>
          <w:sz w:val="24"/>
          <w:szCs w:val="24"/>
          <w:lang w:val="ca-ES"/>
        </w:rPr>
      </w:pPr>
      <w:r>
        <w:rPr>
          <w:rFonts w:ascii="Segoe UI Historic" w:hAnsi="Segoe UI Historic" w:cs="Segoe UI Historic"/>
          <w:b/>
          <w:sz w:val="24"/>
          <w:szCs w:val="24"/>
          <w:lang w:val="ca-ES"/>
        </w:rPr>
        <w:t>CINQUÈ</w:t>
      </w:r>
      <w:r w:rsidR="00550B38" w:rsidRPr="00550B38">
        <w:rPr>
          <w:rFonts w:ascii="Segoe UI Historic" w:hAnsi="Segoe UI Historic" w:cs="Segoe UI Historic"/>
          <w:b/>
          <w:sz w:val="24"/>
          <w:szCs w:val="24"/>
          <w:lang w:val="ca-ES"/>
        </w:rPr>
        <w:t>:</w:t>
      </w:r>
      <w:r w:rsidR="00550B38" w:rsidRPr="00550B38">
        <w:rPr>
          <w:rFonts w:ascii="Segoe UI Historic" w:hAnsi="Segoe UI Historic" w:cs="Segoe UI Historic"/>
          <w:sz w:val="24"/>
          <w:szCs w:val="24"/>
          <w:lang w:val="ca-ES"/>
        </w:rPr>
        <w:t xml:space="preserve"> </w:t>
      </w:r>
      <w:r>
        <w:rPr>
          <w:rFonts w:ascii="Segoe UI Historic" w:hAnsi="Segoe UI Historic" w:cs="Segoe UI Historic"/>
          <w:sz w:val="24"/>
          <w:szCs w:val="24"/>
          <w:lang w:val="ca-ES"/>
        </w:rPr>
        <w:t>Que l</w:t>
      </w:r>
      <w:r w:rsidR="00550B38" w:rsidRPr="00550B38">
        <w:rPr>
          <w:rFonts w:ascii="Segoe UI Historic" w:hAnsi="Segoe UI Historic" w:cs="Segoe UI Historic"/>
          <w:sz w:val="24"/>
          <w:szCs w:val="24"/>
          <w:lang w:val="ca-ES"/>
        </w:rPr>
        <w:t>a MARE DE DIA disposa d’una Assegurança de Responsabilitat Civil per poder cobrir possibles eventualitats per danys a persones o en el propi immoble.</w:t>
      </w:r>
    </w:p>
    <w:p w14:paraId="7ADC417A" w14:textId="77777777" w:rsidR="00550B38" w:rsidRPr="00550B38" w:rsidRDefault="00550B38" w:rsidP="00550B38">
      <w:pPr>
        <w:spacing w:line="360" w:lineRule="auto"/>
        <w:jc w:val="center"/>
        <w:rPr>
          <w:rFonts w:ascii="Segoe UI Historic" w:hAnsi="Segoe UI Historic" w:cs="Segoe UI Historic"/>
          <w:b/>
          <w:sz w:val="24"/>
          <w:szCs w:val="24"/>
          <w:lang w:val="ca-ES"/>
        </w:rPr>
      </w:pPr>
      <w:r w:rsidRPr="00550B38">
        <w:rPr>
          <w:rFonts w:ascii="Segoe UI Historic" w:hAnsi="Segoe UI Historic" w:cs="Segoe UI Historic"/>
          <w:b/>
          <w:sz w:val="24"/>
          <w:szCs w:val="24"/>
          <w:lang w:val="ca-ES"/>
        </w:rPr>
        <w:t>CLÀUSULES</w:t>
      </w:r>
    </w:p>
    <w:p w14:paraId="29D8517F" w14:textId="77777777" w:rsidR="00550B38" w:rsidRPr="00550B38" w:rsidRDefault="00550B38" w:rsidP="00550B38">
      <w:pPr>
        <w:spacing w:line="360" w:lineRule="auto"/>
        <w:jc w:val="both"/>
        <w:rPr>
          <w:rFonts w:ascii="Segoe UI Historic" w:hAnsi="Segoe UI Historic" w:cs="Segoe UI Historic"/>
          <w:b/>
          <w:sz w:val="24"/>
          <w:szCs w:val="24"/>
          <w:lang w:val="ca-ES"/>
        </w:rPr>
      </w:pPr>
      <w:r w:rsidRPr="00550B38">
        <w:rPr>
          <w:rFonts w:ascii="Segoe UI Historic" w:hAnsi="Segoe UI Historic" w:cs="Segoe UI Historic"/>
          <w:b/>
          <w:sz w:val="24"/>
          <w:szCs w:val="24"/>
          <w:lang w:val="ca-ES"/>
        </w:rPr>
        <w:t>1. Inscripció</w:t>
      </w:r>
    </w:p>
    <w:p w14:paraId="6ABB4CE0"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Tindran accés al servei les famílies que finalitzin la inscripció abans del dia 30 del mes de juny, per començar el setembre del mateix any. </w:t>
      </w:r>
    </w:p>
    <w:p w14:paraId="2B068C3A"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En el moment de la inscripció, com a reserva de plaça, caldrà abonar una matrícula de 300€.</w:t>
      </w:r>
    </w:p>
    <w:p w14:paraId="32AED078"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Si queden places lliures, es podrà efectuar la inscripció també durant l'any. </w:t>
      </w:r>
    </w:p>
    <w:p w14:paraId="3D2FCA99" w14:textId="5466AC7E" w:rsidR="00101016"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Al moment de la inscripció es compilarà una fitxa personal amb les dades personals de cada nena o nen (veure qüestionari entrevista familiar inicial)</w:t>
      </w:r>
    </w:p>
    <w:p w14:paraId="293E1D2F" w14:textId="69096FD6" w:rsidR="00550B38" w:rsidRDefault="00550B38" w:rsidP="00550B38">
      <w:pPr>
        <w:spacing w:line="360" w:lineRule="auto"/>
        <w:jc w:val="both"/>
        <w:rPr>
          <w:rFonts w:ascii="Segoe UI Historic" w:hAnsi="Segoe UI Historic" w:cs="Segoe UI Historic"/>
          <w:b/>
          <w:sz w:val="24"/>
          <w:szCs w:val="24"/>
          <w:lang w:val="ca-ES"/>
        </w:rPr>
      </w:pPr>
      <w:r w:rsidRPr="00550B38">
        <w:rPr>
          <w:rFonts w:ascii="Segoe UI Historic" w:hAnsi="Segoe UI Historic" w:cs="Segoe UI Historic"/>
          <w:b/>
          <w:sz w:val="24"/>
          <w:szCs w:val="24"/>
          <w:lang w:val="ca-ES"/>
        </w:rPr>
        <w:t>2. Horari</w:t>
      </w:r>
    </w:p>
    <w:p w14:paraId="20566B24"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L’horari pactat ha de ser respectat.</w:t>
      </w:r>
    </w:p>
    <w:p w14:paraId="2637B319"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Les faltes dels infants han de ser sempre motivades i comunicades amb anticipació i les vacances assenyalades per escrit amb un preavís de 15 dies com a mínim. Si les faltes s'estenen a més de 5 dies (compresos els dies festius), la readmissió de l’infant ha de ser sempre subordinada a la presentació d'un certificat d'idoneïtat del pediatre. Això no és necessari en el cas que la falta sigui comunicada amb anticipació i per altres motius.</w:t>
      </w:r>
    </w:p>
    <w:p w14:paraId="41DE7A62"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En acabar la jornada, els infants seran donats en custòdia als pares o a una altra persona per aquests delegada, sent això últim certificat amb la signada dels dos pares.</w:t>
      </w:r>
    </w:p>
    <w:p w14:paraId="0F09D334" w14:textId="77777777" w:rsidR="00926B08" w:rsidRPr="000B2A5C" w:rsidRDefault="00926B08" w:rsidP="00926B08">
      <w:pPr>
        <w:spacing w:line="360" w:lineRule="auto"/>
        <w:jc w:val="both"/>
        <w:rPr>
          <w:rFonts w:ascii="Segoe UI Historic" w:hAnsi="Segoe UI Historic" w:cs="Segoe UI Historic"/>
          <w:sz w:val="24"/>
          <w:szCs w:val="24"/>
          <w:lang w:val="ca-ES"/>
        </w:rPr>
      </w:pPr>
    </w:p>
    <w:p w14:paraId="06F81DF4" w14:textId="3FF2A868" w:rsidR="00926B08" w:rsidRPr="000B2A5C" w:rsidRDefault="00C62C3C" w:rsidP="00926B08">
      <w:pPr>
        <w:spacing w:line="360" w:lineRule="auto"/>
        <w:jc w:val="both"/>
        <w:rPr>
          <w:rFonts w:ascii="Segoe UI Historic" w:hAnsi="Segoe UI Historic" w:cs="Segoe UI Historic"/>
          <w:b/>
          <w:sz w:val="24"/>
          <w:szCs w:val="24"/>
          <w:lang w:val="ca-ES"/>
        </w:rPr>
      </w:pPr>
      <w:ins w:id="20" w:author="Axel Hoksi" w:date="2022-04-27T21:49:00Z">
        <w:r>
          <w:rPr>
            <w:rFonts w:ascii="Segoe UI Historic" w:hAnsi="Segoe UI Historic" w:cs="Segoe UI Historic"/>
            <w:b/>
            <w:sz w:val="24"/>
            <w:szCs w:val="24"/>
            <w:lang w:val="ca-ES"/>
          </w:rPr>
          <w:lastRenderedPageBreak/>
          <w:t xml:space="preserve">3. </w:t>
        </w:r>
      </w:ins>
      <w:del w:id="21" w:author="Axel Hoksi" w:date="2022-04-27T21:50:00Z">
        <w:r w:rsidR="00926B08" w:rsidRPr="000B2A5C" w:rsidDel="00C62C3C">
          <w:rPr>
            <w:rFonts w:ascii="Segoe UI Historic" w:hAnsi="Segoe UI Historic" w:cs="Segoe UI Historic"/>
            <w:b/>
            <w:sz w:val="24"/>
            <w:szCs w:val="24"/>
            <w:lang w:val="ca-ES"/>
          </w:rPr>
          <w:delText>Tarifa</w:delText>
        </w:r>
      </w:del>
      <w:ins w:id="22" w:author="Axel Hoksi" w:date="2022-04-27T21:50:00Z">
        <w:r>
          <w:rPr>
            <w:rFonts w:ascii="Segoe UI Historic" w:hAnsi="Segoe UI Historic" w:cs="Segoe UI Historic"/>
            <w:b/>
            <w:sz w:val="24"/>
            <w:szCs w:val="24"/>
            <w:lang w:val="ca-ES"/>
          </w:rPr>
          <w:t>Quo</w:t>
        </w:r>
        <w:r w:rsidR="00274407">
          <w:rPr>
            <w:rFonts w:ascii="Segoe UI Historic" w:hAnsi="Segoe UI Historic" w:cs="Segoe UI Historic"/>
            <w:b/>
            <w:sz w:val="24"/>
            <w:szCs w:val="24"/>
            <w:lang w:val="ca-ES"/>
          </w:rPr>
          <w:t>ta</w:t>
        </w:r>
      </w:ins>
    </w:p>
    <w:p w14:paraId="77A1C59F" w14:textId="77777777" w:rsidR="00926B08" w:rsidDel="00D349CE" w:rsidRDefault="00926B08" w:rsidP="00926B08">
      <w:pPr>
        <w:spacing w:line="360" w:lineRule="auto"/>
        <w:jc w:val="both"/>
        <w:rPr>
          <w:del w:id="23" w:author="Axel Hoksi" w:date="2022-04-27T21:45:00Z"/>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Es poden pactar </w:t>
      </w:r>
      <w:r>
        <w:rPr>
          <w:rFonts w:ascii="Segoe UI Historic" w:hAnsi="Segoe UI Historic" w:cs="Segoe UI Historic"/>
          <w:sz w:val="24"/>
          <w:szCs w:val="24"/>
          <w:lang w:val="ca-ES"/>
        </w:rPr>
        <w:t>les</w:t>
      </w:r>
      <w:r w:rsidRPr="000B2A5C">
        <w:rPr>
          <w:rFonts w:ascii="Segoe UI Historic" w:hAnsi="Segoe UI Historic" w:cs="Segoe UI Historic"/>
          <w:sz w:val="24"/>
          <w:szCs w:val="24"/>
          <w:lang w:val="ca-ES"/>
        </w:rPr>
        <w:t xml:space="preserve"> següents </w:t>
      </w:r>
      <w:r>
        <w:rPr>
          <w:rFonts w:ascii="Segoe UI Historic" w:hAnsi="Segoe UI Historic" w:cs="Segoe UI Historic"/>
          <w:sz w:val="24"/>
          <w:szCs w:val="24"/>
          <w:lang w:val="ca-ES"/>
        </w:rPr>
        <w:t>tarifes</w:t>
      </w:r>
      <w:r w:rsidRPr="000B2A5C">
        <w:rPr>
          <w:rFonts w:ascii="Segoe UI Historic" w:hAnsi="Segoe UI Historic" w:cs="Segoe UI Historic"/>
          <w:sz w:val="24"/>
          <w:szCs w:val="24"/>
          <w:lang w:val="ca-ES"/>
        </w:rPr>
        <w:t xml:space="preserve"> mensuals:</w:t>
      </w:r>
    </w:p>
    <w:p w14:paraId="14275682" w14:textId="092B0110" w:rsidR="00926B08" w:rsidDel="00B74A7E" w:rsidRDefault="00926B08" w:rsidP="00926B08">
      <w:pPr>
        <w:spacing w:line="360" w:lineRule="auto"/>
        <w:jc w:val="both"/>
        <w:rPr>
          <w:del w:id="24" w:author="Axel Hoksi" w:date="2022-04-27T21:45:00Z"/>
          <w:rFonts w:ascii="Segoe UI Historic" w:hAnsi="Segoe UI Historic" w:cs="Segoe UI Historic"/>
          <w:sz w:val="24"/>
          <w:szCs w:val="24"/>
          <w:lang w:val="ca-ES"/>
        </w:rPr>
      </w:pPr>
    </w:p>
    <w:p w14:paraId="442E6283" w14:textId="51D47F94" w:rsidR="00926B08" w:rsidDel="00B74A7E" w:rsidRDefault="00926B08" w:rsidP="00926B08">
      <w:pPr>
        <w:spacing w:line="360" w:lineRule="auto"/>
        <w:jc w:val="both"/>
        <w:rPr>
          <w:del w:id="25" w:author="Axel Hoksi" w:date="2022-04-27T21:45:00Z"/>
          <w:rFonts w:ascii="Segoe UI Historic" w:hAnsi="Segoe UI Historic" w:cs="Segoe UI Historic"/>
          <w:sz w:val="24"/>
          <w:szCs w:val="24"/>
          <w:lang w:val="ca-ES"/>
        </w:rPr>
      </w:pPr>
    </w:p>
    <w:p w14:paraId="428618A7" w14:textId="602F3684" w:rsidR="00926B08" w:rsidDel="00B74A7E" w:rsidRDefault="00926B08" w:rsidP="00926B08">
      <w:pPr>
        <w:spacing w:line="360" w:lineRule="auto"/>
        <w:jc w:val="both"/>
        <w:rPr>
          <w:del w:id="26" w:author="Axel Hoksi" w:date="2022-04-27T21:45:00Z"/>
          <w:rFonts w:ascii="Segoe UI Historic" w:hAnsi="Segoe UI Historic" w:cs="Segoe UI Historic"/>
          <w:sz w:val="24"/>
          <w:szCs w:val="24"/>
          <w:lang w:val="ca-ES"/>
        </w:rPr>
      </w:pPr>
    </w:p>
    <w:p w14:paraId="2D6C8913" w14:textId="0E4B596C" w:rsidR="00926B08" w:rsidDel="00B74A7E" w:rsidRDefault="00926B08" w:rsidP="00926B08">
      <w:pPr>
        <w:spacing w:line="360" w:lineRule="auto"/>
        <w:jc w:val="both"/>
        <w:rPr>
          <w:del w:id="27" w:author="Axel Hoksi" w:date="2022-04-27T21:45:00Z"/>
          <w:rFonts w:ascii="Segoe UI Historic" w:hAnsi="Segoe UI Historic" w:cs="Segoe UI Historic"/>
          <w:sz w:val="24"/>
          <w:szCs w:val="24"/>
          <w:lang w:val="ca-ES"/>
        </w:rPr>
      </w:pPr>
    </w:p>
    <w:p w14:paraId="37D35F8A" w14:textId="7BB2342F" w:rsidR="00926B08" w:rsidDel="00B74A7E" w:rsidRDefault="00926B08" w:rsidP="00926B08">
      <w:pPr>
        <w:spacing w:line="360" w:lineRule="auto"/>
        <w:jc w:val="both"/>
        <w:rPr>
          <w:del w:id="28" w:author="Axel Hoksi" w:date="2022-04-27T21:45:00Z"/>
          <w:rFonts w:ascii="Segoe UI Historic" w:hAnsi="Segoe UI Historic" w:cs="Segoe UI Historic"/>
          <w:sz w:val="24"/>
          <w:szCs w:val="24"/>
          <w:lang w:val="ca-ES"/>
        </w:rPr>
      </w:pPr>
    </w:p>
    <w:p w14:paraId="43050F78" w14:textId="7E88F8DD" w:rsidR="00926B08" w:rsidDel="00B74A7E" w:rsidRDefault="00926B08" w:rsidP="00926B08">
      <w:pPr>
        <w:spacing w:line="360" w:lineRule="auto"/>
        <w:jc w:val="both"/>
        <w:rPr>
          <w:del w:id="29" w:author="Axel Hoksi" w:date="2022-04-27T21:45:00Z"/>
          <w:rFonts w:ascii="Segoe UI Historic" w:hAnsi="Segoe UI Historic" w:cs="Segoe UI Historic"/>
          <w:sz w:val="24"/>
          <w:szCs w:val="24"/>
          <w:lang w:val="ca-ES"/>
        </w:rPr>
      </w:pPr>
    </w:p>
    <w:p w14:paraId="342F3C5F" w14:textId="67C037FC" w:rsidR="00926B08" w:rsidDel="00B74A7E" w:rsidRDefault="00926B08" w:rsidP="00926B08">
      <w:pPr>
        <w:spacing w:line="360" w:lineRule="auto"/>
        <w:jc w:val="both"/>
        <w:rPr>
          <w:del w:id="30" w:author="Axel Hoksi" w:date="2022-04-27T21:45:00Z"/>
          <w:rFonts w:ascii="Segoe UI Historic" w:hAnsi="Segoe UI Historic" w:cs="Segoe UI Historic"/>
          <w:sz w:val="24"/>
          <w:szCs w:val="24"/>
          <w:lang w:val="ca-ES"/>
        </w:rPr>
      </w:pPr>
    </w:p>
    <w:p w14:paraId="132BD0D2" w14:textId="5430A892" w:rsidR="00926B08" w:rsidDel="00B74A7E" w:rsidRDefault="00926B08" w:rsidP="00926B08">
      <w:pPr>
        <w:spacing w:line="360" w:lineRule="auto"/>
        <w:jc w:val="both"/>
        <w:rPr>
          <w:del w:id="31" w:author="Axel Hoksi" w:date="2022-04-27T21:45:00Z"/>
          <w:rFonts w:ascii="Segoe UI Historic" w:hAnsi="Segoe UI Historic" w:cs="Segoe UI Historic"/>
          <w:sz w:val="24"/>
          <w:szCs w:val="24"/>
          <w:lang w:val="ca-ES"/>
        </w:rPr>
      </w:pPr>
    </w:p>
    <w:p w14:paraId="12F6C6A2" w14:textId="69BFC3B3" w:rsidR="00926B08" w:rsidDel="00B74A7E" w:rsidRDefault="00926B08" w:rsidP="00926B08">
      <w:pPr>
        <w:spacing w:line="360" w:lineRule="auto"/>
        <w:jc w:val="both"/>
        <w:rPr>
          <w:del w:id="32" w:author="Axel Hoksi" w:date="2022-04-27T21:45:00Z"/>
          <w:rFonts w:ascii="Segoe UI Historic" w:hAnsi="Segoe UI Historic" w:cs="Segoe UI Historic"/>
          <w:sz w:val="24"/>
          <w:szCs w:val="24"/>
          <w:lang w:val="ca-ES"/>
        </w:rPr>
      </w:pPr>
    </w:p>
    <w:p w14:paraId="202EED20" w14:textId="7CC3A1FC" w:rsidR="00926B08" w:rsidDel="00B74A7E" w:rsidRDefault="00926B08" w:rsidP="00926B08">
      <w:pPr>
        <w:spacing w:line="360" w:lineRule="auto"/>
        <w:jc w:val="both"/>
        <w:rPr>
          <w:del w:id="33" w:author="Axel Hoksi" w:date="2022-04-27T21:45:00Z"/>
          <w:rFonts w:ascii="Segoe UI Historic" w:hAnsi="Segoe UI Historic" w:cs="Segoe UI Historic"/>
          <w:sz w:val="24"/>
          <w:szCs w:val="24"/>
          <w:lang w:val="ca-ES"/>
        </w:rPr>
      </w:pPr>
    </w:p>
    <w:p w14:paraId="434BA7E9" w14:textId="782A3954" w:rsidR="00926B08" w:rsidDel="00B74A7E" w:rsidRDefault="00926B08" w:rsidP="00926B08">
      <w:pPr>
        <w:spacing w:line="360" w:lineRule="auto"/>
        <w:jc w:val="both"/>
        <w:rPr>
          <w:del w:id="34" w:author="Axel Hoksi" w:date="2022-04-27T21:45:00Z"/>
          <w:rFonts w:ascii="Segoe UI Historic" w:hAnsi="Segoe UI Historic" w:cs="Segoe UI Historic"/>
          <w:sz w:val="24"/>
          <w:szCs w:val="24"/>
          <w:lang w:val="ca-ES"/>
        </w:rPr>
      </w:pPr>
    </w:p>
    <w:p w14:paraId="487573D4" w14:textId="06E6443B" w:rsidR="00926B08" w:rsidDel="00B74A7E" w:rsidRDefault="00926B08" w:rsidP="00926B08">
      <w:pPr>
        <w:spacing w:line="360" w:lineRule="auto"/>
        <w:jc w:val="both"/>
        <w:rPr>
          <w:del w:id="35" w:author="Axel Hoksi" w:date="2022-04-27T21:45:00Z"/>
          <w:rFonts w:ascii="Segoe UI Historic" w:hAnsi="Segoe UI Historic" w:cs="Segoe UI Historic"/>
          <w:sz w:val="24"/>
          <w:szCs w:val="24"/>
          <w:lang w:val="ca-ES"/>
        </w:rPr>
      </w:pPr>
    </w:p>
    <w:p w14:paraId="5CE97237" w14:textId="4AD43086" w:rsidR="00926B08" w:rsidDel="00B74A7E" w:rsidRDefault="00926B08" w:rsidP="00926B08">
      <w:pPr>
        <w:spacing w:line="360" w:lineRule="auto"/>
        <w:jc w:val="both"/>
        <w:rPr>
          <w:del w:id="36" w:author="Axel Hoksi" w:date="2022-04-27T21:45:00Z"/>
          <w:rFonts w:ascii="Segoe UI Historic" w:hAnsi="Segoe UI Historic" w:cs="Segoe UI Historic"/>
          <w:sz w:val="24"/>
          <w:szCs w:val="24"/>
          <w:lang w:val="ca-ES"/>
        </w:rPr>
      </w:pPr>
    </w:p>
    <w:p w14:paraId="02CF9EE5" w14:textId="49565B26" w:rsidR="00926B08" w:rsidDel="00B74A7E" w:rsidRDefault="00926B08" w:rsidP="00926B08">
      <w:pPr>
        <w:spacing w:line="360" w:lineRule="auto"/>
        <w:jc w:val="both"/>
        <w:rPr>
          <w:del w:id="37" w:author="Axel Hoksi" w:date="2022-04-27T21:45:00Z"/>
          <w:rFonts w:ascii="Segoe UI Historic" w:hAnsi="Segoe UI Historic" w:cs="Segoe UI Historic"/>
          <w:sz w:val="24"/>
          <w:szCs w:val="24"/>
          <w:lang w:val="ca-ES"/>
        </w:rPr>
      </w:pPr>
    </w:p>
    <w:p w14:paraId="720F74C8" w14:textId="10F38BD0" w:rsidR="00926B08" w:rsidDel="00B74A7E" w:rsidRDefault="00926B08" w:rsidP="00926B08">
      <w:pPr>
        <w:spacing w:line="360" w:lineRule="auto"/>
        <w:jc w:val="both"/>
        <w:rPr>
          <w:del w:id="38" w:author="Axel Hoksi" w:date="2022-04-27T21:45:00Z"/>
          <w:rFonts w:ascii="Segoe UI Historic" w:hAnsi="Segoe UI Historic" w:cs="Segoe UI Historic"/>
          <w:sz w:val="24"/>
          <w:szCs w:val="24"/>
          <w:lang w:val="ca-ES"/>
        </w:rPr>
      </w:pPr>
    </w:p>
    <w:p w14:paraId="56000256" w14:textId="6A475738" w:rsidR="00926B08" w:rsidDel="00B74A7E" w:rsidRDefault="00926B08" w:rsidP="00926B08">
      <w:pPr>
        <w:spacing w:line="360" w:lineRule="auto"/>
        <w:jc w:val="both"/>
        <w:rPr>
          <w:del w:id="39" w:author="Axel Hoksi" w:date="2022-04-27T21:45:00Z"/>
          <w:rFonts w:ascii="Segoe UI Historic" w:hAnsi="Segoe UI Historic" w:cs="Segoe UI Historic"/>
          <w:sz w:val="24"/>
          <w:szCs w:val="24"/>
          <w:lang w:val="ca-ES"/>
        </w:rPr>
      </w:pPr>
    </w:p>
    <w:p w14:paraId="44B16671" w14:textId="143F6F49" w:rsidR="00201E3C" w:rsidDel="00B74A7E" w:rsidRDefault="00201E3C" w:rsidP="00926B08">
      <w:pPr>
        <w:spacing w:line="360" w:lineRule="auto"/>
        <w:jc w:val="both"/>
        <w:rPr>
          <w:del w:id="40" w:author="Axel Hoksi" w:date="2022-04-27T21:45:00Z"/>
          <w:rFonts w:ascii="Segoe UI Historic" w:hAnsi="Segoe UI Historic" w:cs="Segoe UI Historic"/>
          <w:sz w:val="24"/>
          <w:szCs w:val="24"/>
          <w:lang w:val="ca-ES"/>
        </w:rPr>
      </w:pPr>
    </w:p>
    <w:p w14:paraId="4B71AC9C" w14:textId="609CEE14" w:rsidR="00926B08" w:rsidDel="00B74A7E" w:rsidRDefault="00926B08" w:rsidP="00926B08">
      <w:pPr>
        <w:spacing w:line="360" w:lineRule="auto"/>
        <w:jc w:val="both"/>
        <w:rPr>
          <w:del w:id="41" w:author="Axel Hoksi" w:date="2022-04-27T21:45:00Z"/>
          <w:rFonts w:ascii="Segoe UI Historic" w:hAnsi="Segoe UI Historic" w:cs="Segoe UI Historic"/>
          <w:sz w:val="24"/>
          <w:szCs w:val="24"/>
          <w:lang w:val="ca-ES"/>
        </w:rPr>
      </w:pPr>
    </w:p>
    <w:p w14:paraId="43B517CC" w14:textId="7F6655B2" w:rsidR="009777F2" w:rsidDel="00B74A7E" w:rsidRDefault="009777F2" w:rsidP="00926B08">
      <w:pPr>
        <w:spacing w:line="360" w:lineRule="auto"/>
        <w:jc w:val="both"/>
        <w:rPr>
          <w:del w:id="42" w:author="Axel Hoksi" w:date="2022-04-27T21:45:00Z"/>
          <w:rFonts w:ascii="Segoe UI Historic" w:hAnsi="Segoe UI Historic" w:cs="Segoe UI Historic"/>
          <w:sz w:val="24"/>
          <w:szCs w:val="24"/>
          <w:lang w:val="ca-ES"/>
        </w:rPr>
      </w:pPr>
    </w:p>
    <w:p w14:paraId="71BAF629" w14:textId="77777777" w:rsidR="009777F2" w:rsidRDefault="009777F2" w:rsidP="00926B08">
      <w:pPr>
        <w:spacing w:line="360" w:lineRule="auto"/>
        <w:jc w:val="both"/>
        <w:rPr>
          <w:rFonts w:ascii="Segoe UI Historic" w:hAnsi="Segoe UI Historic" w:cs="Segoe UI Historic"/>
          <w:sz w:val="24"/>
          <w:szCs w:val="24"/>
          <w:lang w:val="ca-ES"/>
        </w:rPr>
      </w:pPr>
    </w:p>
    <w:tbl>
      <w:tblPr>
        <w:tblStyle w:val="Tablaconcuadrcula5oscura-nfasis3"/>
        <w:tblW w:w="9533" w:type="dxa"/>
        <w:shd w:val="clear" w:color="auto" w:fill="15877F" w:themeFill="accent3" w:themeFillShade="80"/>
        <w:tblLook w:val="04A0" w:firstRow="1" w:lastRow="0" w:firstColumn="1" w:lastColumn="0" w:noHBand="0" w:noVBand="1"/>
        <w:tblPrChange w:id="43" w:author="Axel Hoksi" w:date="2022-04-27T21:45:00Z">
          <w:tblPr>
            <w:tblStyle w:val="Tablaconcuadrcula5oscura-nfasis3"/>
            <w:tblW w:w="9533" w:type="dxa"/>
            <w:shd w:val="clear" w:color="auto" w:fill="15877F" w:themeFill="accent3" w:themeFillShade="80"/>
            <w:tblLook w:val="04A0" w:firstRow="1" w:lastRow="0" w:firstColumn="1" w:lastColumn="0" w:noHBand="0" w:noVBand="1"/>
          </w:tblPr>
        </w:tblPrChange>
      </w:tblPr>
      <w:tblGrid>
        <w:gridCol w:w="1776"/>
        <w:gridCol w:w="1778"/>
        <w:gridCol w:w="2423"/>
        <w:gridCol w:w="1778"/>
        <w:gridCol w:w="1778"/>
        <w:tblGridChange w:id="44">
          <w:tblGrid>
            <w:gridCol w:w="1776"/>
            <w:gridCol w:w="1778"/>
            <w:gridCol w:w="2423"/>
            <w:gridCol w:w="1778"/>
            <w:gridCol w:w="1778"/>
          </w:tblGrid>
        </w:tblGridChange>
      </w:tblGrid>
      <w:tr w:rsidR="00D349CE" w:rsidRPr="002E1A76" w14:paraId="1C4925BF" w14:textId="77777777" w:rsidTr="00D349CE">
        <w:trPr>
          <w:cnfStyle w:val="100000000000" w:firstRow="1" w:lastRow="0" w:firstColumn="0" w:lastColumn="0" w:oddVBand="0" w:evenVBand="0" w:oddHBand="0" w:evenHBand="0" w:firstRowFirstColumn="0" w:firstRowLastColumn="0" w:lastRowFirstColumn="0" w:lastRowLastColumn="0"/>
          <w:cantSplit/>
          <w:trHeight w:hRule="exact" w:val="510"/>
          <w:trPrChange w:id="45" w:author="Axel Hoksi" w:date="2022-04-27T21:45:00Z">
            <w:trPr>
              <w:cantSplit/>
              <w:trHeight w:hRule="exact" w:val="51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15877F" w:themeFill="accent3" w:themeFillShade="80"/>
            <w:tcPrChange w:id="46" w:author="Axel Hoksi" w:date="2022-04-27T21:45:00Z">
              <w:tcPr>
                <w:tcW w:w="1776" w:type="dxa"/>
                <w:shd w:val="clear" w:color="auto" w:fill="15877F" w:themeFill="accent3" w:themeFillShade="80"/>
              </w:tcPr>
            </w:tcPrChange>
          </w:tcPr>
          <w:p w14:paraId="62F7C08D" w14:textId="77777777" w:rsidR="00926B08" w:rsidRPr="002E1A76" w:rsidRDefault="00926B08" w:rsidP="00DF37DB">
            <w:pPr>
              <w:spacing w:line="360" w:lineRule="auto"/>
              <w:jc w:val="both"/>
              <w:cnfStyle w:val="101000000000" w:firstRow="1" w:lastRow="0" w:firstColumn="1" w:lastColumn="0" w:oddVBand="0" w:evenVBand="0" w:oddHBand="0" w:evenHBand="0" w:firstRowFirstColumn="0" w:firstRowLastColumn="0" w:lastRowFirstColumn="0" w:lastRowLastColumn="0"/>
              <w:rPr>
                <w:rFonts w:ascii="Segoe UI Historic" w:hAnsi="Segoe UI Historic" w:cs="Segoe UI Historic"/>
                <w:sz w:val="20"/>
                <w:szCs w:val="20"/>
                <w:lang w:val="ca-ES"/>
                <w:rPrChange w:id="4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48" w:author="Axel Hoksi" w:date="2022-04-27T21:35:00Z">
                  <w:rPr>
                    <w:rFonts w:ascii="Segoe UI Historic" w:hAnsi="Segoe UI Historic" w:cs="Segoe UI Historic"/>
                    <w:sz w:val="24"/>
                    <w:szCs w:val="24"/>
                    <w:lang w:val="ca-ES"/>
                  </w:rPr>
                </w:rPrChange>
              </w:rPr>
              <w:t>Hores/dia</w:t>
            </w:r>
          </w:p>
        </w:tc>
        <w:tc>
          <w:tcPr>
            <w:tcW w:w="0" w:type="dxa"/>
            <w:shd w:val="clear" w:color="auto" w:fill="15877F" w:themeFill="accent3" w:themeFillShade="80"/>
            <w:tcPrChange w:id="49" w:author="Axel Hoksi" w:date="2022-04-27T21:45:00Z">
              <w:tcPr>
                <w:tcW w:w="1778" w:type="dxa"/>
                <w:shd w:val="clear" w:color="auto" w:fill="15877F" w:themeFill="accent3" w:themeFillShade="80"/>
              </w:tcPr>
            </w:tcPrChange>
          </w:tcPr>
          <w:p w14:paraId="55A2BFEE" w14:textId="77777777" w:rsidR="00926B08" w:rsidRPr="002E1A76" w:rsidRDefault="00926B08" w:rsidP="00DF37DB">
            <w:pPr>
              <w:spacing w:line="360" w:lineRule="auto"/>
              <w:jc w:val="both"/>
              <w:cnfStyle w:val="100000000000" w:firstRow="1" w:lastRow="0" w:firstColumn="0" w:lastColumn="0" w:oddVBand="0" w:evenVBand="0" w:oddHBand="0" w:evenHBand="0" w:firstRowFirstColumn="0" w:firstRowLastColumn="0" w:lastRowFirstColumn="0" w:lastRowLastColumn="0"/>
              <w:rPr>
                <w:rFonts w:ascii="Segoe UI Historic" w:hAnsi="Segoe UI Historic" w:cs="Segoe UI Historic"/>
                <w:sz w:val="20"/>
                <w:szCs w:val="20"/>
                <w:lang w:val="ca-ES"/>
                <w:rPrChange w:id="50"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51" w:author="Axel Hoksi" w:date="2022-04-27T21:35:00Z">
                  <w:rPr>
                    <w:rFonts w:ascii="Segoe UI Historic" w:hAnsi="Segoe UI Historic" w:cs="Segoe UI Historic"/>
                    <w:sz w:val="24"/>
                    <w:szCs w:val="24"/>
                    <w:lang w:val="ca-ES"/>
                  </w:rPr>
                </w:rPrChange>
              </w:rPr>
              <w:t>Dies/setmana</w:t>
            </w:r>
          </w:p>
        </w:tc>
        <w:tc>
          <w:tcPr>
            <w:tcW w:w="0" w:type="dxa"/>
            <w:shd w:val="clear" w:color="auto" w:fill="15877F" w:themeFill="accent3" w:themeFillShade="80"/>
            <w:tcPrChange w:id="52" w:author="Axel Hoksi" w:date="2022-04-27T21:45:00Z">
              <w:tcPr>
                <w:tcW w:w="2423" w:type="dxa"/>
                <w:shd w:val="clear" w:color="auto" w:fill="15877F" w:themeFill="accent3" w:themeFillShade="80"/>
              </w:tcPr>
            </w:tcPrChange>
          </w:tcPr>
          <w:p w14:paraId="5FA9FE14" w14:textId="77777777" w:rsidR="00926B08" w:rsidRPr="002E1A76" w:rsidRDefault="00926B08" w:rsidP="00DF37DB">
            <w:pPr>
              <w:spacing w:line="360" w:lineRule="auto"/>
              <w:jc w:val="both"/>
              <w:cnfStyle w:val="100000000000" w:firstRow="1" w:lastRow="0" w:firstColumn="0" w:lastColumn="0" w:oddVBand="0" w:evenVBand="0" w:oddHBand="0" w:evenHBand="0" w:firstRowFirstColumn="0" w:firstRowLastColumn="0" w:lastRowFirstColumn="0" w:lastRowLastColumn="0"/>
              <w:rPr>
                <w:rFonts w:ascii="Segoe UI Historic" w:hAnsi="Segoe UI Historic" w:cs="Segoe UI Historic"/>
                <w:sz w:val="20"/>
                <w:szCs w:val="20"/>
                <w:lang w:val="ca-ES"/>
                <w:rPrChange w:id="53"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54" w:author="Axel Hoksi" w:date="2022-04-27T21:35:00Z">
                  <w:rPr>
                    <w:rFonts w:ascii="Segoe UI Historic" w:hAnsi="Segoe UI Historic" w:cs="Segoe UI Historic"/>
                    <w:sz w:val="24"/>
                    <w:szCs w:val="24"/>
                    <w:lang w:val="ca-ES"/>
                  </w:rPr>
                </w:rPrChange>
              </w:rPr>
              <w:t>Total hores/setmana</w:t>
            </w:r>
          </w:p>
        </w:tc>
        <w:tc>
          <w:tcPr>
            <w:tcW w:w="0" w:type="dxa"/>
            <w:shd w:val="clear" w:color="auto" w:fill="15877F" w:themeFill="accent3" w:themeFillShade="80"/>
            <w:tcPrChange w:id="55" w:author="Axel Hoksi" w:date="2022-04-27T21:45:00Z">
              <w:tcPr>
                <w:tcW w:w="1778" w:type="dxa"/>
                <w:shd w:val="clear" w:color="auto" w:fill="15877F" w:themeFill="accent3" w:themeFillShade="80"/>
              </w:tcPr>
            </w:tcPrChange>
          </w:tcPr>
          <w:p w14:paraId="17851F55" w14:textId="77777777" w:rsidR="00926B08" w:rsidRPr="002E1A76" w:rsidRDefault="00926B08" w:rsidP="00DF37DB">
            <w:pPr>
              <w:spacing w:line="360" w:lineRule="auto"/>
              <w:jc w:val="both"/>
              <w:cnfStyle w:val="100000000000" w:firstRow="1" w:lastRow="0" w:firstColumn="0" w:lastColumn="0" w:oddVBand="0" w:evenVBand="0" w:oddHBand="0" w:evenHBand="0" w:firstRowFirstColumn="0" w:firstRowLastColumn="0" w:lastRowFirstColumn="0" w:lastRowLastColumn="0"/>
              <w:rPr>
                <w:rFonts w:ascii="Segoe UI Historic" w:hAnsi="Segoe UI Historic" w:cs="Segoe UI Historic"/>
                <w:sz w:val="20"/>
                <w:szCs w:val="20"/>
                <w:lang w:val="ca-ES"/>
                <w:rPrChange w:id="56"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57" w:author="Axel Hoksi" w:date="2022-04-27T21:35:00Z">
                  <w:rPr>
                    <w:rFonts w:ascii="Segoe UI Historic" w:hAnsi="Segoe UI Historic" w:cs="Segoe UI Historic"/>
                    <w:sz w:val="24"/>
                    <w:szCs w:val="24"/>
                    <w:lang w:val="ca-ES"/>
                  </w:rPr>
                </w:rPrChange>
              </w:rPr>
              <w:t>Preu hora €</w:t>
            </w:r>
          </w:p>
        </w:tc>
        <w:tc>
          <w:tcPr>
            <w:tcW w:w="0" w:type="dxa"/>
            <w:shd w:val="clear" w:color="auto" w:fill="15877F" w:themeFill="accent3" w:themeFillShade="80"/>
            <w:tcPrChange w:id="58" w:author="Axel Hoksi" w:date="2022-04-27T21:45:00Z">
              <w:tcPr>
                <w:tcW w:w="1778" w:type="dxa"/>
                <w:shd w:val="clear" w:color="auto" w:fill="15877F" w:themeFill="accent3" w:themeFillShade="80"/>
              </w:tcPr>
            </w:tcPrChange>
          </w:tcPr>
          <w:p w14:paraId="690FC017" w14:textId="77777777" w:rsidR="00926B08" w:rsidRPr="002E1A76" w:rsidRDefault="00926B08" w:rsidP="00DF37DB">
            <w:pPr>
              <w:spacing w:line="360" w:lineRule="auto"/>
              <w:jc w:val="both"/>
              <w:cnfStyle w:val="100000000000" w:firstRow="1" w:lastRow="0" w:firstColumn="0" w:lastColumn="0" w:oddVBand="0" w:evenVBand="0" w:oddHBand="0" w:evenHBand="0" w:firstRowFirstColumn="0" w:firstRowLastColumn="0" w:lastRowFirstColumn="0" w:lastRowLastColumn="0"/>
              <w:rPr>
                <w:rFonts w:ascii="Segoe UI Historic" w:hAnsi="Segoe UI Historic" w:cs="Segoe UI Historic"/>
                <w:sz w:val="20"/>
                <w:szCs w:val="20"/>
                <w:lang w:val="ca-ES"/>
                <w:rPrChange w:id="59"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60" w:author="Axel Hoksi" w:date="2022-04-27T21:35:00Z">
                  <w:rPr>
                    <w:rFonts w:ascii="Segoe UI Historic" w:hAnsi="Segoe UI Historic" w:cs="Segoe UI Historic"/>
                    <w:sz w:val="24"/>
                    <w:szCs w:val="24"/>
                    <w:lang w:val="ca-ES"/>
                  </w:rPr>
                </w:rPrChange>
              </w:rPr>
              <w:t>Total Mes €</w:t>
            </w:r>
          </w:p>
        </w:tc>
      </w:tr>
      <w:tr w:rsidR="00C33C09" w:rsidRPr="002E1A76" w14:paraId="57C237B0"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Change w:id="61" w:author="Axel Hoksi" w:date="2022-04-27T21:45:00Z">
            <w:trPr>
              <w:cantSplit/>
              <w:trHeight w:val="68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15877F" w:themeFill="accent3" w:themeFillShade="80"/>
            <w:tcPrChange w:id="62" w:author="Axel Hoksi" w:date="2022-04-27T21:45:00Z">
              <w:tcPr>
                <w:tcW w:w="1776" w:type="dxa"/>
                <w:shd w:val="clear" w:color="auto" w:fill="15877F" w:themeFill="accent3" w:themeFillShade="80"/>
              </w:tcPr>
            </w:tcPrChange>
          </w:tcPr>
          <w:p w14:paraId="3D39DFBC" w14:textId="77777777" w:rsidR="00926B08" w:rsidRPr="002E1A76" w:rsidRDefault="00926B08" w:rsidP="00DF37DB">
            <w:pPr>
              <w:spacing w:line="360" w:lineRule="auto"/>
              <w:jc w:val="both"/>
              <w:cnfStyle w:val="001000100000" w:firstRow="0" w:lastRow="0" w:firstColumn="1" w:lastColumn="0" w:oddVBand="0" w:evenVBand="0" w:oddHBand="1" w:evenHBand="0" w:firstRowFirstColumn="0" w:firstRowLastColumn="0" w:lastRowFirstColumn="0" w:lastRowLastColumn="0"/>
              <w:rPr>
                <w:rFonts w:ascii="Segoe UI Historic" w:hAnsi="Segoe UI Historic" w:cs="Segoe UI Historic"/>
                <w:sz w:val="20"/>
                <w:szCs w:val="20"/>
                <w:lang w:val="ca-ES"/>
                <w:rPrChange w:id="63"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64" w:author="Axel Hoksi" w:date="2022-04-27T21:35:00Z">
                  <w:rPr>
                    <w:rFonts w:ascii="Segoe UI Historic" w:hAnsi="Segoe UI Historic" w:cs="Segoe UI Historic"/>
                    <w:sz w:val="24"/>
                    <w:szCs w:val="24"/>
                    <w:lang w:val="ca-ES"/>
                  </w:rPr>
                </w:rPrChange>
              </w:rPr>
              <w:t>4</w:t>
            </w:r>
          </w:p>
        </w:tc>
        <w:tc>
          <w:tcPr>
            <w:tcW w:w="0" w:type="dxa"/>
            <w:shd w:val="clear" w:color="auto" w:fill="15877F" w:themeFill="accent3" w:themeFillShade="80"/>
            <w:tcPrChange w:id="65" w:author="Axel Hoksi" w:date="2022-04-27T21:45:00Z">
              <w:tcPr>
                <w:tcW w:w="1778" w:type="dxa"/>
                <w:shd w:val="clear" w:color="auto" w:fill="15877F" w:themeFill="accent3" w:themeFillShade="80"/>
              </w:tcPr>
            </w:tcPrChange>
          </w:tcPr>
          <w:p w14:paraId="704916D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66"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67" w:author="Axel Hoksi" w:date="2022-04-27T21:35:00Z">
                  <w:rPr>
                    <w:rFonts w:ascii="Segoe UI Historic" w:hAnsi="Segoe UI Historic" w:cs="Segoe UI Historic"/>
                    <w:b/>
                    <w:bCs/>
                    <w:sz w:val="24"/>
                    <w:szCs w:val="24"/>
                    <w:lang w:val="ca-ES"/>
                  </w:rPr>
                </w:rPrChange>
              </w:rPr>
              <w:t>2</w:t>
            </w:r>
          </w:p>
        </w:tc>
        <w:tc>
          <w:tcPr>
            <w:tcW w:w="0" w:type="dxa"/>
            <w:shd w:val="clear" w:color="auto" w:fill="15877F" w:themeFill="accent3" w:themeFillShade="80"/>
            <w:tcPrChange w:id="68" w:author="Axel Hoksi" w:date="2022-04-27T21:45:00Z">
              <w:tcPr>
                <w:tcW w:w="2423" w:type="dxa"/>
                <w:shd w:val="clear" w:color="auto" w:fill="15877F" w:themeFill="accent3" w:themeFillShade="80"/>
              </w:tcPr>
            </w:tcPrChange>
          </w:tcPr>
          <w:p w14:paraId="3EFE5DB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6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70" w:author="Axel Hoksi" w:date="2022-04-27T21:35:00Z">
                  <w:rPr>
                    <w:rFonts w:ascii="Segoe UI Historic" w:hAnsi="Segoe UI Historic" w:cs="Segoe UI Historic"/>
                    <w:b/>
                    <w:bCs/>
                    <w:sz w:val="24"/>
                    <w:szCs w:val="24"/>
                    <w:lang w:val="ca-ES"/>
                  </w:rPr>
                </w:rPrChange>
              </w:rPr>
              <w:t>8</w:t>
            </w:r>
          </w:p>
        </w:tc>
        <w:tc>
          <w:tcPr>
            <w:tcW w:w="0" w:type="dxa"/>
            <w:shd w:val="clear" w:color="auto" w:fill="15877F" w:themeFill="accent3" w:themeFillShade="80"/>
            <w:tcPrChange w:id="71" w:author="Axel Hoksi" w:date="2022-04-27T21:45:00Z">
              <w:tcPr>
                <w:tcW w:w="1778" w:type="dxa"/>
                <w:shd w:val="clear" w:color="auto" w:fill="15877F" w:themeFill="accent3" w:themeFillShade="80"/>
              </w:tcPr>
            </w:tcPrChange>
          </w:tcPr>
          <w:p w14:paraId="3F5E426C"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72"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73" w:author="Axel Hoksi" w:date="2022-04-27T21:35:00Z">
                  <w:rPr>
                    <w:rFonts w:ascii="Segoe UI Historic" w:hAnsi="Segoe UI Historic" w:cs="Segoe UI Historic"/>
                    <w:b/>
                    <w:bCs/>
                    <w:sz w:val="24"/>
                    <w:szCs w:val="24"/>
                    <w:lang w:val="ca-ES"/>
                  </w:rPr>
                </w:rPrChange>
              </w:rPr>
              <w:t>7.5</w:t>
            </w:r>
          </w:p>
        </w:tc>
        <w:tc>
          <w:tcPr>
            <w:tcW w:w="0" w:type="dxa"/>
            <w:shd w:val="clear" w:color="auto" w:fill="15877F" w:themeFill="accent3" w:themeFillShade="80"/>
            <w:tcPrChange w:id="74" w:author="Axel Hoksi" w:date="2022-04-27T21:45:00Z">
              <w:tcPr>
                <w:tcW w:w="1778" w:type="dxa"/>
                <w:shd w:val="clear" w:color="auto" w:fill="15877F" w:themeFill="accent3" w:themeFillShade="80"/>
              </w:tcPr>
            </w:tcPrChange>
          </w:tcPr>
          <w:p w14:paraId="1E26F643"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7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76" w:author="Axel Hoksi" w:date="2022-04-27T21:35:00Z">
                  <w:rPr>
                    <w:rFonts w:ascii="Segoe UI Historic" w:hAnsi="Segoe UI Historic" w:cs="Segoe UI Historic"/>
                    <w:b/>
                    <w:bCs/>
                    <w:sz w:val="24"/>
                    <w:szCs w:val="24"/>
                    <w:lang w:val="ca-ES"/>
                  </w:rPr>
                </w:rPrChange>
              </w:rPr>
              <w:t>240</w:t>
            </w:r>
          </w:p>
        </w:tc>
      </w:tr>
      <w:tr w:rsidR="00D349CE" w:rsidRPr="002E1A76" w14:paraId="4E1DC943"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50DF427D" w14:textId="77777777" w:rsidR="00926B08" w:rsidRPr="002E1A76" w:rsidRDefault="00926B08" w:rsidP="00DF37DB">
            <w:pPr>
              <w:spacing w:line="360" w:lineRule="auto"/>
              <w:jc w:val="both"/>
              <w:rPr>
                <w:rFonts w:ascii="Segoe UI Historic" w:hAnsi="Segoe UI Historic" w:cs="Segoe UI Historic"/>
                <w:sz w:val="20"/>
                <w:szCs w:val="20"/>
                <w:lang w:val="ca-ES"/>
                <w:rPrChange w:id="7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78" w:author="Axel Hoksi" w:date="2022-04-27T21:35:00Z">
                  <w:rPr>
                    <w:rFonts w:ascii="Segoe UI Historic" w:hAnsi="Segoe UI Historic" w:cs="Segoe UI Historic"/>
                    <w:sz w:val="24"/>
                    <w:szCs w:val="24"/>
                    <w:lang w:val="ca-ES"/>
                  </w:rPr>
                </w:rPrChange>
              </w:rPr>
              <w:t>5</w:t>
            </w:r>
          </w:p>
        </w:tc>
        <w:tc>
          <w:tcPr>
            <w:tcW w:w="1778" w:type="dxa"/>
            <w:shd w:val="clear" w:color="auto" w:fill="15877F" w:themeFill="accent3" w:themeFillShade="80"/>
          </w:tcPr>
          <w:p w14:paraId="2006904D"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7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80" w:author="Axel Hoksi" w:date="2022-04-27T21:35:00Z">
                  <w:rPr>
                    <w:rFonts w:ascii="Segoe UI Historic" w:hAnsi="Segoe UI Historic" w:cs="Segoe UI Historic"/>
                    <w:b/>
                    <w:bCs/>
                    <w:sz w:val="24"/>
                    <w:szCs w:val="24"/>
                    <w:lang w:val="ca-ES"/>
                  </w:rPr>
                </w:rPrChange>
              </w:rPr>
              <w:t>2</w:t>
            </w:r>
          </w:p>
        </w:tc>
        <w:tc>
          <w:tcPr>
            <w:tcW w:w="2423" w:type="dxa"/>
            <w:shd w:val="clear" w:color="auto" w:fill="15877F" w:themeFill="accent3" w:themeFillShade="80"/>
          </w:tcPr>
          <w:p w14:paraId="36DA9A1D"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8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82" w:author="Axel Hoksi" w:date="2022-04-27T21:35:00Z">
                  <w:rPr>
                    <w:rFonts w:ascii="Segoe UI Historic" w:hAnsi="Segoe UI Historic" w:cs="Segoe UI Historic"/>
                    <w:b/>
                    <w:bCs/>
                    <w:sz w:val="24"/>
                    <w:szCs w:val="24"/>
                    <w:lang w:val="ca-ES"/>
                  </w:rPr>
                </w:rPrChange>
              </w:rPr>
              <w:t>10</w:t>
            </w:r>
          </w:p>
        </w:tc>
        <w:tc>
          <w:tcPr>
            <w:tcW w:w="1778" w:type="dxa"/>
            <w:shd w:val="clear" w:color="auto" w:fill="15877F" w:themeFill="accent3" w:themeFillShade="80"/>
          </w:tcPr>
          <w:p w14:paraId="7B571097"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8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84" w:author="Axel Hoksi" w:date="2022-04-27T21:35:00Z">
                  <w:rPr>
                    <w:rFonts w:ascii="Segoe UI Historic" w:hAnsi="Segoe UI Historic" w:cs="Segoe UI Historic"/>
                    <w:b/>
                    <w:bCs/>
                    <w:sz w:val="24"/>
                    <w:szCs w:val="24"/>
                    <w:lang w:val="ca-ES"/>
                  </w:rPr>
                </w:rPrChange>
              </w:rPr>
              <w:t>7</w:t>
            </w:r>
          </w:p>
        </w:tc>
        <w:tc>
          <w:tcPr>
            <w:tcW w:w="1778" w:type="dxa"/>
            <w:shd w:val="clear" w:color="auto" w:fill="15877F" w:themeFill="accent3" w:themeFillShade="80"/>
          </w:tcPr>
          <w:p w14:paraId="56246AB0"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8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86" w:author="Axel Hoksi" w:date="2022-04-27T21:35:00Z">
                  <w:rPr>
                    <w:rFonts w:ascii="Segoe UI Historic" w:hAnsi="Segoe UI Historic" w:cs="Segoe UI Historic"/>
                    <w:b/>
                    <w:bCs/>
                    <w:sz w:val="24"/>
                    <w:szCs w:val="24"/>
                    <w:lang w:val="ca-ES"/>
                  </w:rPr>
                </w:rPrChange>
              </w:rPr>
              <w:t>280</w:t>
            </w:r>
          </w:p>
        </w:tc>
      </w:tr>
      <w:tr w:rsidR="00D349CE" w:rsidRPr="002E1A76" w14:paraId="2246417A"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67BEFBAF" w14:textId="77777777" w:rsidR="00926B08" w:rsidRPr="002E1A76" w:rsidRDefault="00926B08" w:rsidP="00DF37DB">
            <w:pPr>
              <w:spacing w:line="360" w:lineRule="auto"/>
              <w:jc w:val="both"/>
              <w:rPr>
                <w:rFonts w:ascii="Segoe UI Historic" w:hAnsi="Segoe UI Historic" w:cs="Segoe UI Historic"/>
                <w:sz w:val="20"/>
                <w:szCs w:val="20"/>
                <w:lang w:val="ca-ES"/>
                <w:rPrChange w:id="8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88" w:author="Axel Hoksi" w:date="2022-04-27T21:35:00Z">
                  <w:rPr>
                    <w:rFonts w:ascii="Segoe UI Historic" w:hAnsi="Segoe UI Historic" w:cs="Segoe UI Historic"/>
                    <w:sz w:val="24"/>
                    <w:szCs w:val="24"/>
                    <w:lang w:val="ca-ES"/>
                  </w:rPr>
                </w:rPrChange>
              </w:rPr>
              <w:t>6</w:t>
            </w:r>
          </w:p>
        </w:tc>
        <w:tc>
          <w:tcPr>
            <w:tcW w:w="1778" w:type="dxa"/>
            <w:shd w:val="clear" w:color="auto" w:fill="15877F" w:themeFill="accent3" w:themeFillShade="80"/>
          </w:tcPr>
          <w:p w14:paraId="24CA5B71"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8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90" w:author="Axel Hoksi" w:date="2022-04-27T21:35:00Z">
                  <w:rPr>
                    <w:rFonts w:ascii="Segoe UI Historic" w:hAnsi="Segoe UI Historic" w:cs="Segoe UI Historic"/>
                    <w:b/>
                    <w:bCs/>
                    <w:sz w:val="24"/>
                    <w:szCs w:val="24"/>
                    <w:lang w:val="ca-ES"/>
                  </w:rPr>
                </w:rPrChange>
              </w:rPr>
              <w:t>2</w:t>
            </w:r>
          </w:p>
        </w:tc>
        <w:tc>
          <w:tcPr>
            <w:tcW w:w="2423" w:type="dxa"/>
            <w:shd w:val="clear" w:color="auto" w:fill="15877F" w:themeFill="accent3" w:themeFillShade="80"/>
          </w:tcPr>
          <w:p w14:paraId="0222C2FD"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9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92" w:author="Axel Hoksi" w:date="2022-04-27T21:35:00Z">
                  <w:rPr>
                    <w:rFonts w:ascii="Segoe UI Historic" w:hAnsi="Segoe UI Historic" w:cs="Segoe UI Historic"/>
                    <w:b/>
                    <w:bCs/>
                    <w:sz w:val="24"/>
                    <w:szCs w:val="24"/>
                    <w:lang w:val="ca-ES"/>
                  </w:rPr>
                </w:rPrChange>
              </w:rPr>
              <w:t>12</w:t>
            </w:r>
          </w:p>
        </w:tc>
        <w:tc>
          <w:tcPr>
            <w:tcW w:w="1778" w:type="dxa"/>
            <w:shd w:val="clear" w:color="auto" w:fill="15877F" w:themeFill="accent3" w:themeFillShade="80"/>
          </w:tcPr>
          <w:p w14:paraId="0A9F1B96"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9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94" w:author="Axel Hoksi" w:date="2022-04-27T21:35:00Z">
                  <w:rPr>
                    <w:rFonts w:ascii="Segoe UI Historic" w:hAnsi="Segoe UI Historic" w:cs="Segoe UI Historic"/>
                    <w:b/>
                    <w:bCs/>
                    <w:sz w:val="24"/>
                    <w:szCs w:val="24"/>
                    <w:lang w:val="ca-ES"/>
                  </w:rPr>
                </w:rPrChange>
              </w:rPr>
              <w:t>6.7</w:t>
            </w:r>
          </w:p>
        </w:tc>
        <w:tc>
          <w:tcPr>
            <w:tcW w:w="1778" w:type="dxa"/>
            <w:shd w:val="clear" w:color="auto" w:fill="15877F" w:themeFill="accent3" w:themeFillShade="80"/>
          </w:tcPr>
          <w:p w14:paraId="14F1FB66"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9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96" w:author="Axel Hoksi" w:date="2022-04-27T21:35:00Z">
                  <w:rPr>
                    <w:rFonts w:ascii="Segoe UI Historic" w:hAnsi="Segoe UI Historic" w:cs="Segoe UI Historic"/>
                    <w:b/>
                    <w:bCs/>
                    <w:sz w:val="24"/>
                    <w:szCs w:val="24"/>
                    <w:lang w:val="ca-ES"/>
                  </w:rPr>
                </w:rPrChange>
              </w:rPr>
              <w:t>320</w:t>
            </w:r>
          </w:p>
        </w:tc>
      </w:tr>
      <w:tr w:rsidR="00D349CE" w:rsidRPr="002E1A76" w14:paraId="03105E6F"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7C4AB035" w14:textId="77777777" w:rsidR="00926B08" w:rsidRPr="002E1A76" w:rsidRDefault="00926B08" w:rsidP="00DF37DB">
            <w:pPr>
              <w:spacing w:line="360" w:lineRule="auto"/>
              <w:jc w:val="both"/>
              <w:rPr>
                <w:rFonts w:ascii="Segoe UI Historic" w:hAnsi="Segoe UI Historic" w:cs="Segoe UI Historic"/>
                <w:sz w:val="20"/>
                <w:szCs w:val="20"/>
                <w:lang w:val="ca-ES"/>
                <w:rPrChange w:id="9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98" w:author="Axel Hoksi" w:date="2022-04-27T21:35:00Z">
                  <w:rPr>
                    <w:rFonts w:ascii="Segoe UI Historic" w:hAnsi="Segoe UI Historic" w:cs="Segoe UI Historic"/>
                    <w:sz w:val="24"/>
                    <w:szCs w:val="24"/>
                    <w:lang w:val="ca-ES"/>
                  </w:rPr>
                </w:rPrChange>
              </w:rPr>
              <w:t>7</w:t>
            </w:r>
          </w:p>
        </w:tc>
        <w:tc>
          <w:tcPr>
            <w:tcW w:w="1778" w:type="dxa"/>
            <w:shd w:val="clear" w:color="auto" w:fill="15877F" w:themeFill="accent3" w:themeFillShade="80"/>
          </w:tcPr>
          <w:p w14:paraId="5856E35E"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9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00" w:author="Axel Hoksi" w:date="2022-04-27T21:35:00Z">
                  <w:rPr>
                    <w:rFonts w:ascii="Segoe UI Historic" w:hAnsi="Segoe UI Historic" w:cs="Segoe UI Historic"/>
                    <w:b/>
                    <w:bCs/>
                    <w:sz w:val="24"/>
                    <w:szCs w:val="24"/>
                    <w:lang w:val="ca-ES"/>
                  </w:rPr>
                </w:rPrChange>
              </w:rPr>
              <w:t>2</w:t>
            </w:r>
          </w:p>
        </w:tc>
        <w:tc>
          <w:tcPr>
            <w:tcW w:w="2423" w:type="dxa"/>
            <w:shd w:val="clear" w:color="auto" w:fill="15877F" w:themeFill="accent3" w:themeFillShade="80"/>
          </w:tcPr>
          <w:p w14:paraId="185D63FE"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0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02" w:author="Axel Hoksi" w:date="2022-04-27T21:35:00Z">
                  <w:rPr>
                    <w:rFonts w:ascii="Segoe UI Historic" w:hAnsi="Segoe UI Historic" w:cs="Segoe UI Historic"/>
                    <w:b/>
                    <w:bCs/>
                    <w:sz w:val="24"/>
                    <w:szCs w:val="24"/>
                    <w:lang w:val="ca-ES"/>
                  </w:rPr>
                </w:rPrChange>
              </w:rPr>
              <w:t>14</w:t>
            </w:r>
          </w:p>
        </w:tc>
        <w:tc>
          <w:tcPr>
            <w:tcW w:w="1778" w:type="dxa"/>
            <w:shd w:val="clear" w:color="auto" w:fill="15877F" w:themeFill="accent3" w:themeFillShade="80"/>
          </w:tcPr>
          <w:p w14:paraId="51D1CEC1"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0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04" w:author="Axel Hoksi" w:date="2022-04-27T21:35:00Z">
                  <w:rPr>
                    <w:rFonts w:ascii="Segoe UI Historic" w:hAnsi="Segoe UI Historic" w:cs="Segoe UI Historic"/>
                    <w:b/>
                    <w:bCs/>
                    <w:sz w:val="24"/>
                    <w:szCs w:val="24"/>
                    <w:lang w:val="ca-ES"/>
                  </w:rPr>
                </w:rPrChange>
              </w:rPr>
              <w:t>6.4</w:t>
            </w:r>
          </w:p>
        </w:tc>
        <w:tc>
          <w:tcPr>
            <w:tcW w:w="1778" w:type="dxa"/>
            <w:shd w:val="clear" w:color="auto" w:fill="15877F" w:themeFill="accent3" w:themeFillShade="80"/>
          </w:tcPr>
          <w:p w14:paraId="78F5A6E4"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0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06" w:author="Axel Hoksi" w:date="2022-04-27T21:35:00Z">
                  <w:rPr>
                    <w:rFonts w:ascii="Segoe UI Historic" w:hAnsi="Segoe UI Historic" w:cs="Segoe UI Historic"/>
                    <w:b/>
                    <w:bCs/>
                    <w:sz w:val="24"/>
                    <w:szCs w:val="24"/>
                    <w:lang w:val="ca-ES"/>
                  </w:rPr>
                </w:rPrChange>
              </w:rPr>
              <w:t>360</w:t>
            </w:r>
          </w:p>
        </w:tc>
      </w:tr>
      <w:tr w:rsidR="00D349CE" w:rsidRPr="002E1A76" w14:paraId="62AB1198"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2603877E" w14:textId="77777777" w:rsidR="00926B08" w:rsidRPr="002E1A76" w:rsidRDefault="00926B08" w:rsidP="00DF37DB">
            <w:pPr>
              <w:spacing w:line="360" w:lineRule="auto"/>
              <w:jc w:val="both"/>
              <w:rPr>
                <w:rFonts w:ascii="Segoe UI Historic" w:hAnsi="Segoe UI Historic" w:cs="Segoe UI Historic"/>
                <w:sz w:val="20"/>
                <w:szCs w:val="20"/>
                <w:lang w:val="ca-ES"/>
                <w:rPrChange w:id="10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08" w:author="Axel Hoksi" w:date="2022-04-27T21:35:00Z">
                  <w:rPr>
                    <w:rFonts w:ascii="Segoe UI Historic" w:hAnsi="Segoe UI Historic" w:cs="Segoe UI Historic"/>
                    <w:sz w:val="24"/>
                    <w:szCs w:val="24"/>
                    <w:lang w:val="ca-ES"/>
                  </w:rPr>
                </w:rPrChange>
              </w:rPr>
              <w:t>8</w:t>
            </w:r>
          </w:p>
        </w:tc>
        <w:tc>
          <w:tcPr>
            <w:tcW w:w="1778" w:type="dxa"/>
            <w:shd w:val="clear" w:color="auto" w:fill="15877F" w:themeFill="accent3" w:themeFillShade="80"/>
          </w:tcPr>
          <w:p w14:paraId="7071A4F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0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10" w:author="Axel Hoksi" w:date="2022-04-27T21:35:00Z">
                  <w:rPr>
                    <w:rFonts w:ascii="Segoe UI Historic" w:hAnsi="Segoe UI Historic" w:cs="Segoe UI Historic"/>
                    <w:b/>
                    <w:bCs/>
                    <w:sz w:val="24"/>
                    <w:szCs w:val="24"/>
                    <w:lang w:val="ca-ES"/>
                  </w:rPr>
                </w:rPrChange>
              </w:rPr>
              <w:t>2</w:t>
            </w:r>
          </w:p>
        </w:tc>
        <w:tc>
          <w:tcPr>
            <w:tcW w:w="2423" w:type="dxa"/>
            <w:shd w:val="clear" w:color="auto" w:fill="15877F" w:themeFill="accent3" w:themeFillShade="80"/>
          </w:tcPr>
          <w:p w14:paraId="52D2B7C7"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1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12" w:author="Axel Hoksi" w:date="2022-04-27T21:35:00Z">
                  <w:rPr>
                    <w:rFonts w:ascii="Segoe UI Historic" w:hAnsi="Segoe UI Historic" w:cs="Segoe UI Historic"/>
                    <w:b/>
                    <w:bCs/>
                    <w:sz w:val="24"/>
                    <w:szCs w:val="24"/>
                    <w:lang w:val="ca-ES"/>
                  </w:rPr>
                </w:rPrChange>
              </w:rPr>
              <w:t>16</w:t>
            </w:r>
          </w:p>
        </w:tc>
        <w:tc>
          <w:tcPr>
            <w:tcW w:w="1778" w:type="dxa"/>
            <w:shd w:val="clear" w:color="auto" w:fill="15877F" w:themeFill="accent3" w:themeFillShade="80"/>
          </w:tcPr>
          <w:p w14:paraId="78E1268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1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14" w:author="Axel Hoksi" w:date="2022-04-27T21:35:00Z">
                  <w:rPr>
                    <w:rFonts w:ascii="Segoe UI Historic" w:hAnsi="Segoe UI Historic" w:cs="Segoe UI Historic"/>
                    <w:b/>
                    <w:bCs/>
                    <w:sz w:val="24"/>
                    <w:szCs w:val="24"/>
                    <w:lang w:val="ca-ES"/>
                  </w:rPr>
                </w:rPrChange>
              </w:rPr>
              <w:t>6.1</w:t>
            </w:r>
          </w:p>
        </w:tc>
        <w:tc>
          <w:tcPr>
            <w:tcW w:w="1778" w:type="dxa"/>
            <w:shd w:val="clear" w:color="auto" w:fill="15877F" w:themeFill="accent3" w:themeFillShade="80"/>
          </w:tcPr>
          <w:p w14:paraId="7090160E"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1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16" w:author="Axel Hoksi" w:date="2022-04-27T21:35:00Z">
                  <w:rPr>
                    <w:rFonts w:ascii="Segoe UI Historic" w:hAnsi="Segoe UI Historic" w:cs="Segoe UI Historic"/>
                    <w:b/>
                    <w:bCs/>
                    <w:sz w:val="24"/>
                    <w:szCs w:val="24"/>
                    <w:lang w:val="ca-ES"/>
                  </w:rPr>
                </w:rPrChange>
              </w:rPr>
              <w:t>390</w:t>
            </w:r>
          </w:p>
        </w:tc>
      </w:tr>
      <w:tr w:rsidR="00D349CE" w:rsidRPr="002E1A76" w14:paraId="2123A5A4"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57CECD75" w14:textId="77777777" w:rsidR="00926B08" w:rsidRPr="002E1A76" w:rsidRDefault="00926B08" w:rsidP="00DF37DB">
            <w:pPr>
              <w:spacing w:line="360" w:lineRule="auto"/>
              <w:jc w:val="both"/>
              <w:rPr>
                <w:rFonts w:ascii="Segoe UI Historic" w:hAnsi="Segoe UI Historic" w:cs="Segoe UI Historic"/>
                <w:sz w:val="20"/>
                <w:szCs w:val="20"/>
                <w:lang w:val="ca-ES"/>
                <w:rPrChange w:id="11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18" w:author="Axel Hoksi" w:date="2022-04-27T21:35:00Z">
                  <w:rPr>
                    <w:rFonts w:ascii="Segoe UI Historic" w:hAnsi="Segoe UI Historic" w:cs="Segoe UI Historic"/>
                    <w:sz w:val="24"/>
                    <w:szCs w:val="24"/>
                    <w:lang w:val="ca-ES"/>
                  </w:rPr>
                </w:rPrChange>
              </w:rPr>
              <w:t>4</w:t>
            </w:r>
          </w:p>
        </w:tc>
        <w:tc>
          <w:tcPr>
            <w:tcW w:w="1778" w:type="dxa"/>
            <w:shd w:val="clear" w:color="auto" w:fill="15877F" w:themeFill="accent3" w:themeFillShade="80"/>
          </w:tcPr>
          <w:p w14:paraId="33ACE828"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1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20" w:author="Axel Hoksi" w:date="2022-04-27T21:35:00Z">
                  <w:rPr>
                    <w:rFonts w:ascii="Segoe UI Historic" w:hAnsi="Segoe UI Historic" w:cs="Segoe UI Historic"/>
                    <w:b/>
                    <w:bCs/>
                    <w:sz w:val="24"/>
                    <w:szCs w:val="24"/>
                    <w:lang w:val="ca-ES"/>
                  </w:rPr>
                </w:rPrChange>
              </w:rPr>
              <w:t>3</w:t>
            </w:r>
          </w:p>
        </w:tc>
        <w:tc>
          <w:tcPr>
            <w:tcW w:w="2423" w:type="dxa"/>
            <w:shd w:val="clear" w:color="auto" w:fill="15877F" w:themeFill="accent3" w:themeFillShade="80"/>
          </w:tcPr>
          <w:p w14:paraId="0B531A88"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2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22" w:author="Axel Hoksi" w:date="2022-04-27T21:35:00Z">
                  <w:rPr>
                    <w:rFonts w:ascii="Segoe UI Historic" w:hAnsi="Segoe UI Historic" w:cs="Segoe UI Historic"/>
                    <w:b/>
                    <w:bCs/>
                    <w:sz w:val="24"/>
                    <w:szCs w:val="24"/>
                    <w:lang w:val="ca-ES"/>
                  </w:rPr>
                </w:rPrChange>
              </w:rPr>
              <w:t>12</w:t>
            </w:r>
          </w:p>
        </w:tc>
        <w:tc>
          <w:tcPr>
            <w:tcW w:w="1778" w:type="dxa"/>
            <w:shd w:val="clear" w:color="auto" w:fill="15877F" w:themeFill="accent3" w:themeFillShade="80"/>
          </w:tcPr>
          <w:p w14:paraId="0E2D7846"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2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24" w:author="Axel Hoksi" w:date="2022-04-27T21:35:00Z">
                  <w:rPr>
                    <w:rFonts w:ascii="Segoe UI Historic" w:hAnsi="Segoe UI Historic" w:cs="Segoe UI Historic"/>
                    <w:b/>
                    <w:bCs/>
                    <w:sz w:val="24"/>
                    <w:szCs w:val="24"/>
                    <w:lang w:val="ca-ES"/>
                  </w:rPr>
                </w:rPrChange>
              </w:rPr>
              <w:t>6.7</w:t>
            </w:r>
          </w:p>
        </w:tc>
        <w:tc>
          <w:tcPr>
            <w:tcW w:w="1778" w:type="dxa"/>
            <w:shd w:val="clear" w:color="auto" w:fill="15877F" w:themeFill="accent3" w:themeFillShade="80"/>
          </w:tcPr>
          <w:p w14:paraId="016BD6FF"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2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26" w:author="Axel Hoksi" w:date="2022-04-27T21:35:00Z">
                  <w:rPr>
                    <w:rFonts w:ascii="Segoe UI Historic" w:hAnsi="Segoe UI Historic" w:cs="Segoe UI Historic"/>
                    <w:b/>
                    <w:bCs/>
                    <w:sz w:val="24"/>
                    <w:szCs w:val="24"/>
                    <w:lang w:val="ca-ES"/>
                  </w:rPr>
                </w:rPrChange>
              </w:rPr>
              <w:t>320</w:t>
            </w:r>
          </w:p>
        </w:tc>
      </w:tr>
      <w:tr w:rsidR="00D349CE" w:rsidRPr="002E1A76" w14:paraId="1FA7F31E"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6F965679" w14:textId="77777777" w:rsidR="00926B08" w:rsidRPr="002E1A76" w:rsidRDefault="00926B08" w:rsidP="00DF37DB">
            <w:pPr>
              <w:spacing w:line="360" w:lineRule="auto"/>
              <w:jc w:val="both"/>
              <w:rPr>
                <w:rFonts w:ascii="Segoe UI Historic" w:hAnsi="Segoe UI Historic" w:cs="Segoe UI Historic"/>
                <w:sz w:val="20"/>
                <w:szCs w:val="20"/>
                <w:lang w:val="ca-ES"/>
                <w:rPrChange w:id="12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28" w:author="Axel Hoksi" w:date="2022-04-27T21:35:00Z">
                  <w:rPr>
                    <w:rFonts w:ascii="Segoe UI Historic" w:hAnsi="Segoe UI Historic" w:cs="Segoe UI Historic"/>
                    <w:sz w:val="24"/>
                    <w:szCs w:val="24"/>
                    <w:lang w:val="ca-ES"/>
                  </w:rPr>
                </w:rPrChange>
              </w:rPr>
              <w:t>5</w:t>
            </w:r>
          </w:p>
        </w:tc>
        <w:tc>
          <w:tcPr>
            <w:tcW w:w="1778" w:type="dxa"/>
            <w:shd w:val="clear" w:color="auto" w:fill="15877F" w:themeFill="accent3" w:themeFillShade="80"/>
          </w:tcPr>
          <w:p w14:paraId="758059C0"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2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30" w:author="Axel Hoksi" w:date="2022-04-27T21:35:00Z">
                  <w:rPr>
                    <w:rFonts w:ascii="Segoe UI Historic" w:hAnsi="Segoe UI Historic" w:cs="Segoe UI Historic"/>
                    <w:b/>
                    <w:bCs/>
                    <w:sz w:val="24"/>
                    <w:szCs w:val="24"/>
                    <w:lang w:val="ca-ES"/>
                  </w:rPr>
                </w:rPrChange>
              </w:rPr>
              <w:t>3</w:t>
            </w:r>
          </w:p>
        </w:tc>
        <w:tc>
          <w:tcPr>
            <w:tcW w:w="2423" w:type="dxa"/>
            <w:shd w:val="clear" w:color="auto" w:fill="15877F" w:themeFill="accent3" w:themeFillShade="80"/>
          </w:tcPr>
          <w:p w14:paraId="580011A9"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3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32" w:author="Axel Hoksi" w:date="2022-04-27T21:35:00Z">
                  <w:rPr>
                    <w:rFonts w:ascii="Segoe UI Historic" w:hAnsi="Segoe UI Historic" w:cs="Segoe UI Historic"/>
                    <w:b/>
                    <w:bCs/>
                    <w:sz w:val="24"/>
                    <w:szCs w:val="24"/>
                    <w:lang w:val="ca-ES"/>
                  </w:rPr>
                </w:rPrChange>
              </w:rPr>
              <w:t>15</w:t>
            </w:r>
          </w:p>
        </w:tc>
        <w:tc>
          <w:tcPr>
            <w:tcW w:w="1778" w:type="dxa"/>
            <w:shd w:val="clear" w:color="auto" w:fill="15877F" w:themeFill="accent3" w:themeFillShade="80"/>
          </w:tcPr>
          <w:p w14:paraId="15B2646D"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3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34" w:author="Axel Hoksi" w:date="2022-04-27T21:35:00Z">
                  <w:rPr>
                    <w:rFonts w:ascii="Segoe UI Historic" w:hAnsi="Segoe UI Historic" w:cs="Segoe UI Historic"/>
                    <w:b/>
                    <w:bCs/>
                    <w:sz w:val="24"/>
                    <w:szCs w:val="24"/>
                    <w:lang w:val="ca-ES"/>
                  </w:rPr>
                </w:rPrChange>
              </w:rPr>
              <w:t>6.25</w:t>
            </w:r>
          </w:p>
        </w:tc>
        <w:tc>
          <w:tcPr>
            <w:tcW w:w="1778" w:type="dxa"/>
            <w:shd w:val="clear" w:color="auto" w:fill="15877F" w:themeFill="accent3" w:themeFillShade="80"/>
          </w:tcPr>
          <w:p w14:paraId="77C36FE1"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3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36" w:author="Axel Hoksi" w:date="2022-04-27T21:35:00Z">
                  <w:rPr>
                    <w:rFonts w:ascii="Segoe UI Historic" w:hAnsi="Segoe UI Historic" w:cs="Segoe UI Historic"/>
                    <w:b/>
                    <w:bCs/>
                    <w:sz w:val="24"/>
                    <w:szCs w:val="24"/>
                    <w:lang w:val="ca-ES"/>
                  </w:rPr>
                </w:rPrChange>
              </w:rPr>
              <w:t>375</w:t>
            </w:r>
          </w:p>
        </w:tc>
      </w:tr>
      <w:tr w:rsidR="00D349CE" w:rsidRPr="002E1A76" w14:paraId="6BF47B91"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09267A6D" w14:textId="77777777" w:rsidR="00926B08" w:rsidRPr="002E1A76" w:rsidRDefault="00926B08" w:rsidP="00DF37DB">
            <w:pPr>
              <w:spacing w:line="360" w:lineRule="auto"/>
              <w:jc w:val="both"/>
              <w:rPr>
                <w:rFonts w:ascii="Segoe UI Historic" w:hAnsi="Segoe UI Historic" w:cs="Segoe UI Historic"/>
                <w:sz w:val="20"/>
                <w:szCs w:val="20"/>
                <w:lang w:val="ca-ES"/>
                <w:rPrChange w:id="13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38" w:author="Axel Hoksi" w:date="2022-04-27T21:35:00Z">
                  <w:rPr>
                    <w:rFonts w:ascii="Segoe UI Historic" w:hAnsi="Segoe UI Historic" w:cs="Segoe UI Historic"/>
                    <w:sz w:val="24"/>
                    <w:szCs w:val="24"/>
                    <w:lang w:val="ca-ES"/>
                  </w:rPr>
                </w:rPrChange>
              </w:rPr>
              <w:t>6</w:t>
            </w:r>
          </w:p>
        </w:tc>
        <w:tc>
          <w:tcPr>
            <w:tcW w:w="1778" w:type="dxa"/>
            <w:shd w:val="clear" w:color="auto" w:fill="15877F" w:themeFill="accent3" w:themeFillShade="80"/>
          </w:tcPr>
          <w:p w14:paraId="243367BD"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3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40" w:author="Axel Hoksi" w:date="2022-04-27T21:35:00Z">
                  <w:rPr>
                    <w:rFonts w:ascii="Segoe UI Historic" w:hAnsi="Segoe UI Historic" w:cs="Segoe UI Historic"/>
                    <w:b/>
                    <w:bCs/>
                    <w:sz w:val="24"/>
                    <w:szCs w:val="24"/>
                    <w:lang w:val="ca-ES"/>
                  </w:rPr>
                </w:rPrChange>
              </w:rPr>
              <w:t>3</w:t>
            </w:r>
          </w:p>
        </w:tc>
        <w:tc>
          <w:tcPr>
            <w:tcW w:w="2423" w:type="dxa"/>
            <w:shd w:val="clear" w:color="auto" w:fill="15877F" w:themeFill="accent3" w:themeFillShade="80"/>
          </w:tcPr>
          <w:p w14:paraId="631F83B7"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4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42" w:author="Axel Hoksi" w:date="2022-04-27T21:35:00Z">
                  <w:rPr>
                    <w:rFonts w:ascii="Segoe UI Historic" w:hAnsi="Segoe UI Historic" w:cs="Segoe UI Historic"/>
                    <w:b/>
                    <w:bCs/>
                    <w:sz w:val="24"/>
                    <w:szCs w:val="24"/>
                    <w:lang w:val="ca-ES"/>
                  </w:rPr>
                </w:rPrChange>
              </w:rPr>
              <w:t>18</w:t>
            </w:r>
          </w:p>
        </w:tc>
        <w:tc>
          <w:tcPr>
            <w:tcW w:w="1778" w:type="dxa"/>
            <w:shd w:val="clear" w:color="auto" w:fill="15877F" w:themeFill="accent3" w:themeFillShade="80"/>
          </w:tcPr>
          <w:p w14:paraId="4B0CFD50"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4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44" w:author="Axel Hoksi" w:date="2022-04-27T21:35:00Z">
                  <w:rPr>
                    <w:rFonts w:ascii="Segoe UI Historic" w:hAnsi="Segoe UI Historic" w:cs="Segoe UI Historic"/>
                    <w:b/>
                    <w:bCs/>
                    <w:sz w:val="24"/>
                    <w:szCs w:val="24"/>
                    <w:lang w:val="ca-ES"/>
                  </w:rPr>
                </w:rPrChange>
              </w:rPr>
              <w:t>5.76</w:t>
            </w:r>
          </w:p>
        </w:tc>
        <w:tc>
          <w:tcPr>
            <w:tcW w:w="1778" w:type="dxa"/>
            <w:shd w:val="clear" w:color="auto" w:fill="15877F" w:themeFill="accent3" w:themeFillShade="80"/>
          </w:tcPr>
          <w:p w14:paraId="4C5ECD3D"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4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46" w:author="Axel Hoksi" w:date="2022-04-27T21:35:00Z">
                  <w:rPr>
                    <w:rFonts w:ascii="Segoe UI Historic" w:hAnsi="Segoe UI Historic" w:cs="Segoe UI Historic"/>
                    <w:b/>
                    <w:bCs/>
                    <w:sz w:val="24"/>
                    <w:szCs w:val="24"/>
                    <w:lang w:val="ca-ES"/>
                  </w:rPr>
                </w:rPrChange>
              </w:rPr>
              <w:t>415</w:t>
            </w:r>
          </w:p>
        </w:tc>
      </w:tr>
      <w:tr w:rsidR="00D349CE" w:rsidRPr="002E1A76" w14:paraId="04F5480B"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1D3564C9" w14:textId="77777777" w:rsidR="00926B08" w:rsidRPr="002E1A76" w:rsidRDefault="00926B08" w:rsidP="00DF37DB">
            <w:pPr>
              <w:spacing w:line="360" w:lineRule="auto"/>
              <w:jc w:val="both"/>
              <w:rPr>
                <w:rFonts w:ascii="Segoe UI Historic" w:hAnsi="Segoe UI Historic" w:cs="Segoe UI Historic"/>
                <w:sz w:val="20"/>
                <w:szCs w:val="20"/>
                <w:lang w:val="ca-ES"/>
                <w:rPrChange w:id="14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48" w:author="Axel Hoksi" w:date="2022-04-27T21:35:00Z">
                  <w:rPr>
                    <w:rFonts w:ascii="Segoe UI Historic" w:hAnsi="Segoe UI Historic" w:cs="Segoe UI Historic"/>
                    <w:sz w:val="24"/>
                    <w:szCs w:val="24"/>
                    <w:lang w:val="ca-ES"/>
                  </w:rPr>
                </w:rPrChange>
              </w:rPr>
              <w:t>7</w:t>
            </w:r>
          </w:p>
        </w:tc>
        <w:tc>
          <w:tcPr>
            <w:tcW w:w="1778" w:type="dxa"/>
            <w:shd w:val="clear" w:color="auto" w:fill="15877F" w:themeFill="accent3" w:themeFillShade="80"/>
          </w:tcPr>
          <w:p w14:paraId="2468374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4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50" w:author="Axel Hoksi" w:date="2022-04-27T21:35:00Z">
                  <w:rPr>
                    <w:rFonts w:ascii="Segoe UI Historic" w:hAnsi="Segoe UI Historic" w:cs="Segoe UI Historic"/>
                    <w:b/>
                    <w:bCs/>
                    <w:sz w:val="24"/>
                    <w:szCs w:val="24"/>
                    <w:lang w:val="ca-ES"/>
                  </w:rPr>
                </w:rPrChange>
              </w:rPr>
              <w:t>3</w:t>
            </w:r>
          </w:p>
        </w:tc>
        <w:tc>
          <w:tcPr>
            <w:tcW w:w="2423" w:type="dxa"/>
            <w:shd w:val="clear" w:color="auto" w:fill="15877F" w:themeFill="accent3" w:themeFillShade="80"/>
          </w:tcPr>
          <w:p w14:paraId="4D1D8AD7"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5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52" w:author="Axel Hoksi" w:date="2022-04-27T21:35:00Z">
                  <w:rPr>
                    <w:rFonts w:ascii="Segoe UI Historic" w:hAnsi="Segoe UI Historic" w:cs="Segoe UI Historic"/>
                    <w:b/>
                    <w:bCs/>
                    <w:sz w:val="24"/>
                    <w:szCs w:val="24"/>
                    <w:lang w:val="ca-ES"/>
                  </w:rPr>
                </w:rPrChange>
              </w:rPr>
              <w:t>21</w:t>
            </w:r>
          </w:p>
        </w:tc>
        <w:tc>
          <w:tcPr>
            <w:tcW w:w="1778" w:type="dxa"/>
            <w:shd w:val="clear" w:color="auto" w:fill="15877F" w:themeFill="accent3" w:themeFillShade="80"/>
          </w:tcPr>
          <w:p w14:paraId="0164311A"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5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54" w:author="Axel Hoksi" w:date="2022-04-27T21:35:00Z">
                  <w:rPr>
                    <w:rFonts w:ascii="Segoe UI Historic" w:hAnsi="Segoe UI Historic" w:cs="Segoe UI Historic"/>
                    <w:b/>
                    <w:bCs/>
                    <w:sz w:val="24"/>
                    <w:szCs w:val="24"/>
                    <w:lang w:val="ca-ES"/>
                  </w:rPr>
                </w:rPrChange>
              </w:rPr>
              <w:t>5.4</w:t>
            </w:r>
          </w:p>
        </w:tc>
        <w:tc>
          <w:tcPr>
            <w:tcW w:w="1778" w:type="dxa"/>
            <w:shd w:val="clear" w:color="auto" w:fill="15877F" w:themeFill="accent3" w:themeFillShade="80"/>
          </w:tcPr>
          <w:p w14:paraId="7BBC617F"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5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56" w:author="Axel Hoksi" w:date="2022-04-27T21:35:00Z">
                  <w:rPr>
                    <w:rFonts w:ascii="Segoe UI Historic" w:hAnsi="Segoe UI Historic" w:cs="Segoe UI Historic"/>
                    <w:b/>
                    <w:bCs/>
                    <w:sz w:val="24"/>
                    <w:szCs w:val="24"/>
                    <w:lang w:val="ca-ES"/>
                  </w:rPr>
                </w:rPrChange>
              </w:rPr>
              <w:t>455</w:t>
            </w:r>
          </w:p>
        </w:tc>
      </w:tr>
      <w:tr w:rsidR="00D349CE" w:rsidRPr="002E1A76" w14:paraId="6F261CCD"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50D9733C" w14:textId="77777777" w:rsidR="00926B08" w:rsidRPr="002E1A76" w:rsidRDefault="00926B08" w:rsidP="00DF37DB">
            <w:pPr>
              <w:spacing w:line="360" w:lineRule="auto"/>
              <w:jc w:val="both"/>
              <w:rPr>
                <w:rFonts w:ascii="Segoe UI Historic" w:hAnsi="Segoe UI Historic" w:cs="Segoe UI Historic"/>
                <w:sz w:val="20"/>
                <w:szCs w:val="20"/>
                <w:lang w:val="ca-ES"/>
                <w:rPrChange w:id="15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58" w:author="Axel Hoksi" w:date="2022-04-27T21:35:00Z">
                  <w:rPr>
                    <w:rFonts w:ascii="Segoe UI Historic" w:hAnsi="Segoe UI Historic" w:cs="Segoe UI Historic"/>
                    <w:sz w:val="24"/>
                    <w:szCs w:val="24"/>
                    <w:lang w:val="ca-ES"/>
                  </w:rPr>
                </w:rPrChange>
              </w:rPr>
              <w:t>8</w:t>
            </w:r>
          </w:p>
        </w:tc>
        <w:tc>
          <w:tcPr>
            <w:tcW w:w="1778" w:type="dxa"/>
            <w:shd w:val="clear" w:color="auto" w:fill="15877F" w:themeFill="accent3" w:themeFillShade="80"/>
          </w:tcPr>
          <w:p w14:paraId="4126A933"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5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60" w:author="Axel Hoksi" w:date="2022-04-27T21:35:00Z">
                  <w:rPr>
                    <w:rFonts w:ascii="Segoe UI Historic" w:hAnsi="Segoe UI Historic" w:cs="Segoe UI Historic"/>
                    <w:b/>
                    <w:bCs/>
                    <w:sz w:val="24"/>
                    <w:szCs w:val="24"/>
                    <w:lang w:val="ca-ES"/>
                  </w:rPr>
                </w:rPrChange>
              </w:rPr>
              <w:t>3</w:t>
            </w:r>
          </w:p>
        </w:tc>
        <w:tc>
          <w:tcPr>
            <w:tcW w:w="2423" w:type="dxa"/>
            <w:shd w:val="clear" w:color="auto" w:fill="15877F" w:themeFill="accent3" w:themeFillShade="80"/>
          </w:tcPr>
          <w:p w14:paraId="0335F2A8"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6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62" w:author="Axel Hoksi" w:date="2022-04-27T21:35:00Z">
                  <w:rPr>
                    <w:rFonts w:ascii="Segoe UI Historic" w:hAnsi="Segoe UI Historic" w:cs="Segoe UI Historic"/>
                    <w:b/>
                    <w:bCs/>
                    <w:sz w:val="24"/>
                    <w:szCs w:val="24"/>
                    <w:lang w:val="ca-ES"/>
                  </w:rPr>
                </w:rPrChange>
              </w:rPr>
              <w:t>24</w:t>
            </w:r>
          </w:p>
        </w:tc>
        <w:tc>
          <w:tcPr>
            <w:tcW w:w="1778" w:type="dxa"/>
            <w:shd w:val="clear" w:color="auto" w:fill="15877F" w:themeFill="accent3" w:themeFillShade="80"/>
          </w:tcPr>
          <w:p w14:paraId="47AAC470"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6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64" w:author="Axel Hoksi" w:date="2022-04-27T21:35:00Z">
                  <w:rPr>
                    <w:rFonts w:ascii="Segoe UI Historic" w:hAnsi="Segoe UI Historic" w:cs="Segoe UI Historic"/>
                    <w:b/>
                    <w:bCs/>
                    <w:sz w:val="24"/>
                    <w:szCs w:val="24"/>
                    <w:lang w:val="ca-ES"/>
                  </w:rPr>
                </w:rPrChange>
              </w:rPr>
              <w:t>4.84</w:t>
            </w:r>
          </w:p>
        </w:tc>
        <w:tc>
          <w:tcPr>
            <w:tcW w:w="1778" w:type="dxa"/>
            <w:shd w:val="clear" w:color="auto" w:fill="15877F" w:themeFill="accent3" w:themeFillShade="80"/>
          </w:tcPr>
          <w:p w14:paraId="7D3ED95F"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6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66" w:author="Axel Hoksi" w:date="2022-04-27T21:35:00Z">
                  <w:rPr>
                    <w:rFonts w:ascii="Segoe UI Historic" w:hAnsi="Segoe UI Historic" w:cs="Segoe UI Historic"/>
                    <w:b/>
                    <w:bCs/>
                    <w:sz w:val="24"/>
                    <w:szCs w:val="24"/>
                    <w:lang w:val="ca-ES"/>
                  </w:rPr>
                </w:rPrChange>
              </w:rPr>
              <w:t>465</w:t>
            </w:r>
          </w:p>
        </w:tc>
      </w:tr>
      <w:tr w:rsidR="00D349CE" w:rsidRPr="002E1A76" w14:paraId="7408A440"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242BD817" w14:textId="77777777" w:rsidR="00926B08" w:rsidRPr="002E1A76" w:rsidRDefault="00926B08" w:rsidP="00DF37DB">
            <w:pPr>
              <w:spacing w:line="360" w:lineRule="auto"/>
              <w:jc w:val="both"/>
              <w:rPr>
                <w:rFonts w:ascii="Segoe UI Historic" w:hAnsi="Segoe UI Historic" w:cs="Segoe UI Historic"/>
                <w:sz w:val="20"/>
                <w:szCs w:val="20"/>
                <w:lang w:val="ca-ES"/>
                <w:rPrChange w:id="16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68" w:author="Axel Hoksi" w:date="2022-04-27T21:35:00Z">
                  <w:rPr>
                    <w:rFonts w:ascii="Segoe UI Historic" w:hAnsi="Segoe UI Historic" w:cs="Segoe UI Historic"/>
                    <w:sz w:val="24"/>
                    <w:szCs w:val="24"/>
                    <w:lang w:val="ca-ES"/>
                  </w:rPr>
                </w:rPrChange>
              </w:rPr>
              <w:t>3</w:t>
            </w:r>
          </w:p>
        </w:tc>
        <w:tc>
          <w:tcPr>
            <w:tcW w:w="1778" w:type="dxa"/>
            <w:shd w:val="clear" w:color="auto" w:fill="15877F" w:themeFill="accent3" w:themeFillShade="80"/>
          </w:tcPr>
          <w:p w14:paraId="410DA852"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6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7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43FF33F2"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7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72" w:author="Axel Hoksi" w:date="2022-04-27T21:35:00Z">
                  <w:rPr>
                    <w:rFonts w:ascii="Segoe UI Historic" w:hAnsi="Segoe UI Historic" w:cs="Segoe UI Historic"/>
                    <w:b/>
                    <w:bCs/>
                    <w:sz w:val="24"/>
                    <w:szCs w:val="24"/>
                    <w:lang w:val="ca-ES"/>
                  </w:rPr>
                </w:rPrChange>
              </w:rPr>
              <w:t>12</w:t>
            </w:r>
          </w:p>
        </w:tc>
        <w:tc>
          <w:tcPr>
            <w:tcW w:w="1778" w:type="dxa"/>
            <w:shd w:val="clear" w:color="auto" w:fill="15877F" w:themeFill="accent3" w:themeFillShade="80"/>
          </w:tcPr>
          <w:p w14:paraId="3078A2CE"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7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74" w:author="Axel Hoksi" w:date="2022-04-27T21:35:00Z">
                  <w:rPr>
                    <w:rFonts w:ascii="Segoe UI Historic" w:hAnsi="Segoe UI Historic" w:cs="Segoe UI Historic"/>
                    <w:b/>
                    <w:bCs/>
                    <w:sz w:val="24"/>
                    <w:szCs w:val="24"/>
                    <w:lang w:val="ca-ES"/>
                  </w:rPr>
                </w:rPrChange>
              </w:rPr>
              <w:t>6.7</w:t>
            </w:r>
          </w:p>
        </w:tc>
        <w:tc>
          <w:tcPr>
            <w:tcW w:w="1778" w:type="dxa"/>
            <w:shd w:val="clear" w:color="auto" w:fill="15877F" w:themeFill="accent3" w:themeFillShade="80"/>
          </w:tcPr>
          <w:p w14:paraId="1F0A9526"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7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76" w:author="Axel Hoksi" w:date="2022-04-27T21:35:00Z">
                  <w:rPr>
                    <w:rFonts w:ascii="Segoe UI Historic" w:hAnsi="Segoe UI Historic" w:cs="Segoe UI Historic"/>
                    <w:b/>
                    <w:bCs/>
                    <w:sz w:val="24"/>
                    <w:szCs w:val="24"/>
                    <w:lang w:val="ca-ES"/>
                  </w:rPr>
                </w:rPrChange>
              </w:rPr>
              <w:t>320</w:t>
            </w:r>
          </w:p>
        </w:tc>
      </w:tr>
      <w:tr w:rsidR="00D349CE" w:rsidRPr="002E1A76" w14:paraId="6EDB71AA"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0A92161A" w14:textId="77777777" w:rsidR="00926B08" w:rsidRPr="002E1A76" w:rsidRDefault="00926B08" w:rsidP="00DF37DB">
            <w:pPr>
              <w:spacing w:line="360" w:lineRule="auto"/>
              <w:jc w:val="both"/>
              <w:rPr>
                <w:rFonts w:ascii="Segoe UI Historic" w:hAnsi="Segoe UI Historic" w:cs="Segoe UI Historic"/>
                <w:sz w:val="20"/>
                <w:szCs w:val="20"/>
                <w:lang w:val="ca-ES"/>
                <w:rPrChange w:id="17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78" w:author="Axel Hoksi" w:date="2022-04-27T21:35:00Z">
                  <w:rPr>
                    <w:rFonts w:ascii="Segoe UI Historic" w:hAnsi="Segoe UI Historic" w:cs="Segoe UI Historic"/>
                    <w:sz w:val="24"/>
                    <w:szCs w:val="24"/>
                    <w:lang w:val="ca-ES"/>
                  </w:rPr>
                </w:rPrChange>
              </w:rPr>
              <w:t>4</w:t>
            </w:r>
          </w:p>
        </w:tc>
        <w:tc>
          <w:tcPr>
            <w:tcW w:w="1778" w:type="dxa"/>
            <w:shd w:val="clear" w:color="auto" w:fill="15877F" w:themeFill="accent3" w:themeFillShade="80"/>
          </w:tcPr>
          <w:p w14:paraId="216697D3"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7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8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77DB2BDA"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8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82" w:author="Axel Hoksi" w:date="2022-04-27T21:35:00Z">
                  <w:rPr>
                    <w:rFonts w:ascii="Segoe UI Historic" w:hAnsi="Segoe UI Historic" w:cs="Segoe UI Historic"/>
                    <w:b/>
                    <w:bCs/>
                    <w:sz w:val="24"/>
                    <w:szCs w:val="24"/>
                    <w:lang w:val="ca-ES"/>
                  </w:rPr>
                </w:rPrChange>
              </w:rPr>
              <w:t>16</w:t>
            </w:r>
          </w:p>
        </w:tc>
        <w:tc>
          <w:tcPr>
            <w:tcW w:w="1778" w:type="dxa"/>
            <w:shd w:val="clear" w:color="auto" w:fill="15877F" w:themeFill="accent3" w:themeFillShade="80"/>
          </w:tcPr>
          <w:p w14:paraId="2E2E3EDC"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8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84" w:author="Axel Hoksi" w:date="2022-04-27T21:35:00Z">
                  <w:rPr>
                    <w:rFonts w:ascii="Segoe UI Historic" w:hAnsi="Segoe UI Historic" w:cs="Segoe UI Historic"/>
                    <w:b/>
                    <w:bCs/>
                    <w:sz w:val="24"/>
                    <w:szCs w:val="24"/>
                    <w:lang w:val="ca-ES"/>
                  </w:rPr>
                </w:rPrChange>
              </w:rPr>
              <w:t>6.1</w:t>
            </w:r>
          </w:p>
        </w:tc>
        <w:tc>
          <w:tcPr>
            <w:tcW w:w="1778" w:type="dxa"/>
            <w:shd w:val="clear" w:color="auto" w:fill="15877F" w:themeFill="accent3" w:themeFillShade="80"/>
          </w:tcPr>
          <w:p w14:paraId="3F2E50B8"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8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86" w:author="Axel Hoksi" w:date="2022-04-27T21:35:00Z">
                  <w:rPr>
                    <w:rFonts w:ascii="Segoe UI Historic" w:hAnsi="Segoe UI Historic" w:cs="Segoe UI Historic"/>
                    <w:b/>
                    <w:bCs/>
                    <w:sz w:val="24"/>
                    <w:szCs w:val="24"/>
                    <w:lang w:val="ca-ES"/>
                  </w:rPr>
                </w:rPrChange>
              </w:rPr>
              <w:t>390</w:t>
            </w:r>
          </w:p>
        </w:tc>
      </w:tr>
      <w:tr w:rsidR="00D349CE" w:rsidRPr="002E1A76" w14:paraId="6C7E3633"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73A48A41" w14:textId="77777777" w:rsidR="00926B08" w:rsidRPr="002E1A76" w:rsidRDefault="00926B08" w:rsidP="00DF37DB">
            <w:pPr>
              <w:spacing w:line="360" w:lineRule="auto"/>
              <w:jc w:val="both"/>
              <w:rPr>
                <w:rFonts w:ascii="Segoe UI Historic" w:hAnsi="Segoe UI Historic" w:cs="Segoe UI Historic"/>
                <w:sz w:val="20"/>
                <w:szCs w:val="20"/>
                <w:lang w:val="ca-ES"/>
                <w:rPrChange w:id="18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88" w:author="Axel Hoksi" w:date="2022-04-27T21:35:00Z">
                  <w:rPr>
                    <w:rFonts w:ascii="Segoe UI Historic" w:hAnsi="Segoe UI Historic" w:cs="Segoe UI Historic"/>
                    <w:sz w:val="24"/>
                    <w:szCs w:val="24"/>
                    <w:lang w:val="ca-ES"/>
                  </w:rPr>
                </w:rPrChange>
              </w:rPr>
              <w:t>5</w:t>
            </w:r>
          </w:p>
        </w:tc>
        <w:tc>
          <w:tcPr>
            <w:tcW w:w="1778" w:type="dxa"/>
            <w:shd w:val="clear" w:color="auto" w:fill="15877F" w:themeFill="accent3" w:themeFillShade="80"/>
          </w:tcPr>
          <w:p w14:paraId="0A58D76D"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8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9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0D4D3529"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9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92" w:author="Axel Hoksi" w:date="2022-04-27T21:35:00Z">
                  <w:rPr>
                    <w:rFonts w:ascii="Segoe UI Historic" w:hAnsi="Segoe UI Historic" w:cs="Segoe UI Historic"/>
                    <w:b/>
                    <w:bCs/>
                    <w:sz w:val="24"/>
                    <w:szCs w:val="24"/>
                    <w:lang w:val="ca-ES"/>
                  </w:rPr>
                </w:rPrChange>
              </w:rPr>
              <w:t>20</w:t>
            </w:r>
          </w:p>
        </w:tc>
        <w:tc>
          <w:tcPr>
            <w:tcW w:w="1778" w:type="dxa"/>
            <w:shd w:val="clear" w:color="auto" w:fill="15877F" w:themeFill="accent3" w:themeFillShade="80"/>
          </w:tcPr>
          <w:p w14:paraId="65FD2116"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9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94" w:author="Axel Hoksi" w:date="2022-04-27T21:35:00Z">
                  <w:rPr>
                    <w:rFonts w:ascii="Segoe UI Historic" w:hAnsi="Segoe UI Historic" w:cs="Segoe UI Historic"/>
                    <w:b/>
                    <w:bCs/>
                    <w:sz w:val="24"/>
                    <w:szCs w:val="24"/>
                    <w:lang w:val="ca-ES"/>
                  </w:rPr>
                </w:rPrChange>
              </w:rPr>
              <w:t>5.56</w:t>
            </w:r>
          </w:p>
        </w:tc>
        <w:tc>
          <w:tcPr>
            <w:tcW w:w="1778" w:type="dxa"/>
            <w:shd w:val="clear" w:color="auto" w:fill="15877F" w:themeFill="accent3" w:themeFillShade="80"/>
          </w:tcPr>
          <w:p w14:paraId="3AEB35DD"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19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196" w:author="Axel Hoksi" w:date="2022-04-27T21:35:00Z">
                  <w:rPr>
                    <w:rFonts w:ascii="Segoe UI Historic" w:hAnsi="Segoe UI Historic" w:cs="Segoe UI Historic"/>
                    <w:b/>
                    <w:bCs/>
                    <w:sz w:val="24"/>
                    <w:szCs w:val="24"/>
                    <w:lang w:val="ca-ES"/>
                  </w:rPr>
                </w:rPrChange>
              </w:rPr>
              <w:t>445</w:t>
            </w:r>
          </w:p>
        </w:tc>
      </w:tr>
      <w:tr w:rsidR="00D349CE" w:rsidRPr="002E1A76" w14:paraId="46A82DB7"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40F23757" w14:textId="77777777" w:rsidR="00926B08" w:rsidRPr="002E1A76" w:rsidRDefault="00926B08" w:rsidP="00DF37DB">
            <w:pPr>
              <w:spacing w:line="360" w:lineRule="auto"/>
              <w:jc w:val="both"/>
              <w:rPr>
                <w:rFonts w:ascii="Segoe UI Historic" w:hAnsi="Segoe UI Historic" w:cs="Segoe UI Historic"/>
                <w:sz w:val="20"/>
                <w:szCs w:val="20"/>
                <w:lang w:val="ca-ES"/>
                <w:rPrChange w:id="19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198" w:author="Axel Hoksi" w:date="2022-04-27T21:35:00Z">
                  <w:rPr>
                    <w:rFonts w:ascii="Segoe UI Historic" w:hAnsi="Segoe UI Historic" w:cs="Segoe UI Historic"/>
                    <w:sz w:val="24"/>
                    <w:szCs w:val="24"/>
                    <w:lang w:val="ca-ES"/>
                  </w:rPr>
                </w:rPrChange>
              </w:rPr>
              <w:t>6</w:t>
            </w:r>
          </w:p>
        </w:tc>
        <w:tc>
          <w:tcPr>
            <w:tcW w:w="1778" w:type="dxa"/>
            <w:shd w:val="clear" w:color="auto" w:fill="15877F" w:themeFill="accent3" w:themeFillShade="80"/>
          </w:tcPr>
          <w:p w14:paraId="2741E557"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19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0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26080131"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0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02" w:author="Axel Hoksi" w:date="2022-04-27T21:35:00Z">
                  <w:rPr>
                    <w:rFonts w:ascii="Segoe UI Historic" w:hAnsi="Segoe UI Historic" w:cs="Segoe UI Historic"/>
                    <w:b/>
                    <w:bCs/>
                    <w:sz w:val="24"/>
                    <w:szCs w:val="24"/>
                    <w:lang w:val="ca-ES"/>
                  </w:rPr>
                </w:rPrChange>
              </w:rPr>
              <w:t>24</w:t>
            </w:r>
          </w:p>
        </w:tc>
        <w:tc>
          <w:tcPr>
            <w:tcW w:w="1778" w:type="dxa"/>
            <w:shd w:val="clear" w:color="auto" w:fill="15877F" w:themeFill="accent3" w:themeFillShade="80"/>
          </w:tcPr>
          <w:p w14:paraId="1C226C53"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0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04" w:author="Axel Hoksi" w:date="2022-04-27T21:35:00Z">
                  <w:rPr>
                    <w:rFonts w:ascii="Segoe UI Historic" w:hAnsi="Segoe UI Historic" w:cs="Segoe UI Historic"/>
                    <w:b/>
                    <w:bCs/>
                    <w:sz w:val="24"/>
                    <w:szCs w:val="24"/>
                    <w:lang w:val="ca-ES"/>
                  </w:rPr>
                </w:rPrChange>
              </w:rPr>
              <w:t>4.84</w:t>
            </w:r>
          </w:p>
        </w:tc>
        <w:tc>
          <w:tcPr>
            <w:tcW w:w="1778" w:type="dxa"/>
            <w:shd w:val="clear" w:color="auto" w:fill="15877F" w:themeFill="accent3" w:themeFillShade="80"/>
          </w:tcPr>
          <w:p w14:paraId="6FA2767B"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0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06" w:author="Axel Hoksi" w:date="2022-04-27T21:35:00Z">
                  <w:rPr>
                    <w:rFonts w:ascii="Segoe UI Historic" w:hAnsi="Segoe UI Historic" w:cs="Segoe UI Historic"/>
                    <w:b/>
                    <w:bCs/>
                    <w:sz w:val="24"/>
                    <w:szCs w:val="24"/>
                    <w:lang w:val="ca-ES"/>
                  </w:rPr>
                </w:rPrChange>
              </w:rPr>
              <w:t>465</w:t>
            </w:r>
          </w:p>
        </w:tc>
      </w:tr>
      <w:tr w:rsidR="00D349CE" w:rsidRPr="002E1A76" w14:paraId="6D57FD10"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3CEEA803" w14:textId="77777777" w:rsidR="00926B08" w:rsidRPr="002E1A76" w:rsidRDefault="00926B08" w:rsidP="00DF37DB">
            <w:pPr>
              <w:spacing w:line="360" w:lineRule="auto"/>
              <w:jc w:val="both"/>
              <w:rPr>
                <w:rFonts w:ascii="Segoe UI Historic" w:hAnsi="Segoe UI Historic" w:cs="Segoe UI Historic"/>
                <w:sz w:val="20"/>
                <w:szCs w:val="20"/>
                <w:lang w:val="ca-ES"/>
                <w:rPrChange w:id="20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08" w:author="Axel Hoksi" w:date="2022-04-27T21:35:00Z">
                  <w:rPr>
                    <w:rFonts w:ascii="Segoe UI Historic" w:hAnsi="Segoe UI Historic" w:cs="Segoe UI Historic"/>
                    <w:sz w:val="24"/>
                    <w:szCs w:val="24"/>
                    <w:lang w:val="ca-ES"/>
                  </w:rPr>
                </w:rPrChange>
              </w:rPr>
              <w:t>7</w:t>
            </w:r>
          </w:p>
        </w:tc>
        <w:tc>
          <w:tcPr>
            <w:tcW w:w="1778" w:type="dxa"/>
            <w:shd w:val="clear" w:color="auto" w:fill="15877F" w:themeFill="accent3" w:themeFillShade="80"/>
          </w:tcPr>
          <w:p w14:paraId="2AB04F76"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0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1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48E52993"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1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12" w:author="Axel Hoksi" w:date="2022-04-27T21:35:00Z">
                  <w:rPr>
                    <w:rFonts w:ascii="Segoe UI Historic" w:hAnsi="Segoe UI Historic" w:cs="Segoe UI Historic"/>
                    <w:b/>
                    <w:bCs/>
                    <w:sz w:val="24"/>
                    <w:szCs w:val="24"/>
                    <w:lang w:val="ca-ES"/>
                  </w:rPr>
                </w:rPrChange>
              </w:rPr>
              <w:t>28</w:t>
            </w:r>
          </w:p>
        </w:tc>
        <w:tc>
          <w:tcPr>
            <w:tcW w:w="1778" w:type="dxa"/>
            <w:shd w:val="clear" w:color="auto" w:fill="15877F" w:themeFill="accent3" w:themeFillShade="80"/>
          </w:tcPr>
          <w:p w14:paraId="1A78BFBA"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1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14" w:author="Axel Hoksi" w:date="2022-04-27T21:35:00Z">
                  <w:rPr>
                    <w:rFonts w:ascii="Segoe UI Historic" w:hAnsi="Segoe UI Historic" w:cs="Segoe UI Historic"/>
                    <w:b/>
                    <w:bCs/>
                    <w:sz w:val="24"/>
                    <w:szCs w:val="24"/>
                    <w:lang w:val="ca-ES"/>
                  </w:rPr>
                </w:rPrChange>
              </w:rPr>
              <w:t>4.37</w:t>
            </w:r>
          </w:p>
        </w:tc>
        <w:tc>
          <w:tcPr>
            <w:tcW w:w="1778" w:type="dxa"/>
            <w:shd w:val="clear" w:color="auto" w:fill="15877F" w:themeFill="accent3" w:themeFillShade="80"/>
          </w:tcPr>
          <w:p w14:paraId="255FF573"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1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16" w:author="Axel Hoksi" w:date="2022-04-27T21:35:00Z">
                  <w:rPr>
                    <w:rFonts w:ascii="Segoe UI Historic" w:hAnsi="Segoe UI Historic" w:cs="Segoe UI Historic"/>
                    <w:b/>
                    <w:bCs/>
                    <w:sz w:val="24"/>
                    <w:szCs w:val="24"/>
                    <w:lang w:val="ca-ES"/>
                  </w:rPr>
                </w:rPrChange>
              </w:rPr>
              <w:t>490</w:t>
            </w:r>
          </w:p>
        </w:tc>
      </w:tr>
      <w:tr w:rsidR="00D349CE" w:rsidRPr="002E1A76" w14:paraId="27E3603F"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6394492B" w14:textId="77777777" w:rsidR="00926B08" w:rsidRPr="002E1A76" w:rsidRDefault="00926B08" w:rsidP="00DF37DB">
            <w:pPr>
              <w:spacing w:line="360" w:lineRule="auto"/>
              <w:jc w:val="both"/>
              <w:rPr>
                <w:rFonts w:ascii="Segoe UI Historic" w:hAnsi="Segoe UI Historic" w:cs="Segoe UI Historic"/>
                <w:sz w:val="20"/>
                <w:szCs w:val="20"/>
                <w:lang w:val="ca-ES"/>
                <w:rPrChange w:id="21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18" w:author="Axel Hoksi" w:date="2022-04-27T21:35:00Z">
                  <w:rPr>
                    <w:rFonts w:ascii="Segoe UI Historic" w:hAnsi="Segoe UI Historic" w:cs="Segoe UI Historic"/>
                    <w:sz w:val="24"/>
                    <w:szCs w:val="24"/>
                    <w:lang w:val="ca-ES"/>
                  </w:rPr>
                </w:rPrChange>
              </w:rPr>
              <w:t>8</w:t>
            </w:r>
          </w:p>
        </w:tc>
        <w:tc>
          <w:tcPr>
            <w:tcW w:w="1778" w:type="dxa"/>
            <w:shd w:val="clear" w:color="auto" w:fill="15877F" w:themeFill="accent3" w:themeFillShade="80"/>
          </w:tcPr>
          <w:p w14:paraId="4AC7E849"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1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20" w:author="Axel Hoksi" w:date="2022-04-27T21:35:00Z">
                  <w:rPr>
                    <w:rFonts w:ascii="Segoe UI Historic" w:hAnsi="Segoe UI Historic" w:cs="Segoe UI Historic"/>
                    <w:b/>
                    <w:bCs/>
                    <w:sz w:val="24"/>
                    <w:szCs w:val="24"/>
                    <w:lang w:val="ca-ES"/>
                  </w:rPr>
                </w:rPrChange>
              </w:rPr>
              <w:t>4</w:t>
            </w:r>
          </w:p>
        </w:tc>
        <w:tc>
          <w:tcPr>
            <w:tcW w:w="2423" w:type="dxa"/>
            <w:shd w:val="clear" w:color="auto" w:fill="15877F" w:themeFill="accent3" w:themeFillShade="80"/>
          </w:tcPr>
          <w:p w14:paraId="72272769"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2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22" w:author="Axel Hoksi" w:date="2022-04-27T21:35:00Z">
                  <w:rPr>
                    <w:rFonts w:ascii="Segoe UI Historic" w:hAnsi="Segoe UI Historic" w:cs="Segoe UI Historic"/>
                    <w:b/>
                    <w:bCs/>
                    <w:sz w:val="24"/>
                    <w:szCs w:val="24"/>
                    <w:lang w:val="ca-ES"/>
                  </w:rPr>
                </w:rPrChange>
              </w:rPr>
              <w:t>32</w:t>
            </w:r>
          </w:p>
        </w:tc>
        <w:tc>
          <w:tcPr>
            <w:tcW w:w="1778" w:type="dxa"/>
            <w:shd w:val="clear" w:color="auto" w:fill="15877F" w:themeFill="accent3" w:themeFillShade="80"/>
          </w:tcPr>
          <w:p w14:paraId="631FE0C0"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2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24" w:author="Axel Hoksi" w:date="2022-04-27T21:35:00Z">
                  <w:rPr>
                    <w:rFonts w:ascii="Segoe UI Historic" w:hAnsi="Segoe UI Historic" w:cs="Segoe UI Historic"/>
                    <w:b/>
                    <w:bCs/>
                    <w:sz w:val="24"/>
                    <w:szCs w:val="24"/>
                    <w:lang w:val="ca-ES"/>
                  </w:rPr>
                </w:rPrChange>
              </w:rPr>
              <w:t>3.9</w:t>
            </w:r>
          </w:p>
        </w:tc>
        <w:tc>
          <w:tcPr>
            <w:tcW w:w="1778" w:type="dxa"/>
            <w:shd w:val="clear" w:color="auto" w:fill="15877F" w:themeFill="accent3" w:themeFillShade="80"/>
          </w:tcPr>
          <w:p w14:paraId="58FE1E75"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2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26" w:author="Axel Hoksi" w:date="2022-04-27T21:35:00Z">
                  <w:rPr>
                    <w:rFonts w:ascii="Segoe UI Historic" w:hAnsi="Segoe UI Historic" w:cs="Segoe UI Historic"/>
                    <w:b/>
                    <w:bCs/>
                    <w:sz w:val="24"/>
                    <w:szCs w:val="24"/>
                    <w:lang w:val="ca-ES"/>
                  </w:rPr>
                </w:rPrChange>
              </w:rPr>
              <w:t>500</w:t>
            </w:r>
          </w:p>
        </w:tc>
      </w:tr>
      <w:tr w:rsidR="00D349CE" w:rsidRPr="002E1A76" w14:paraId="50600A1C"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58F02062" w14:textId="77777777" w:rsidR="00926B08" w:rsidRPr="002E1A76" w:rsidRDefault="00926B08" w:rsidP="00DF37DB">
            <w:pPr>
              <w:spacing w:line="360" w:lineRule="auto"/>
              <w:jc w:val="both"/>
              <w:rPr>
                <w:rFonts w:ascii="Segoe UI Historic" w:hAnsi="Segoe UI Historic" w:cs="Segoe UI Historic"/>
                <w:sz w:val="20"/>
                <w:szCs w:val="20"/>
                <w:lang w:val="ca-ES"/>
                <w:rPrChange w:id="22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28" w:author="Axel Hoksi" w:date="2022-04-27T21:35:00Z">
                  <w:rPr>
                    <w:rFonts w:ascii="Segoe UI Historic" w:hAnsi="Segoe UI Historic" w:cs="Segoe UI Historic"/>
                    <w:sz w:val="24"/>
                    <w:szCs w:val="24"/>
                    <w:lang w:val="ca-ES"/>
                  </w:rPr>
                </w:rPrChange>
              </w:rPr>
              <w:t>3</w:t>
            </w:r>
          </w:p>
        </w:tc>
        <w:tc>
          <w:tcPr>
            <w:tcW w:w="1778" w:type="dxa"/>
            <w:shd w:val="clear" w:color="auto" w:fill="15877F" w:themeFill="accent3" w:themeFillShade="80"/>
          </w:tcPr>
          <w:p w14:paraId="0F174518"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2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3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0AC25601"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3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32" w:author="Axel Hoksi" w:date="2022-04-27T21:35:00Z">
                  <w:rPr>
                    <w:rFonts w:ascii="Segoe UI Historic" w:hAnsi="Segoe UI Historic" w:cs="Segoe UI Historic"/>
                    <w:b/>
                    <w:bCs/>
                    <w:sz w:val="24"/>
                    <w:szCs w:val="24"/>
                    <w:lang w:val="ca-ES"/>
                  </w:rPr>
                </w:rPrChange>
              </w:rPr>
              <w:t>15</w:t>
            </w:r>
          </w:p>
        </w:tc>
        <w:tc>
          <w:tcPr>
            <w:tcW w:w="1778" w:type="dxa"/>
            <w:shd w:val="clear" w:color="auto" w:fill="15877F" w:themeFill="accent3" w:themeFillShade="80"/>
          </w:tcPr>
          <w:p w14:paraId="5C6A2540"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3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34" w:author="Axel Hoksi" w:date="2022-04-27T21:35:00Z">
                  <w:rPr>
                    <w:rFonts w:ascii="Segoe UI Historic" w:hAnsi="Segoe UI Historic" w:cs="Segoe UI Historic"/>
                    <w:b/>
                    <w:bCs/>
                    <w:sz w:val="24"/>
                    <w:szCs w:val="24"/>
                    <w:lang w:val="ca-ES"/>
                  </w:rPr>
                </w:rPrChange>
              </w:rPr>
              <w:t>6.25</w:t>
            </w:r>
          </w:p>
        </w:tc>
        <w:tc>
          <w:tcPr>
            <w:tcW w:w="1778" w:type="dxa"/>
            <w:shd w:val="clear" w:color="auto" w:fill="15877F" w:themeFill="accent3" w:themeFillShade="80"/>
          </w:tcPr>
          <w:p w14:paraId="6F23EDA0"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3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36" w:author="Axel Hoksi" w:date="2022-04-27T21:35:00Z">
                  <w:rPr>
                    <w:rFonts w:ascii="Segoe UI Historic" w:hAnsi="Segoe UI Historic" w:cs="Segoe UI Historic"/>
                    <w:b/>
                    <w:bCs/>
                    <w:sz w:val="24"/>
                    <w:szCs w:val="24"/>
                    <w:lang w:val="ca-ES"/>
                  </w:rPr>
                </w:rPrChange>
              </w:rPr>
              <w:t>375</w:t>
            </w:r>
          </w:p>
        </w:tc>
      </w:tr>
      <w:tr w:rsidR="00D349CE" w:rsidRPr="002E1A76" w14:paraId="5ADB4257"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0F70BF19" w14:textId="77777777" w:rsidR="00926B08" w:rsidRPr="002E1A76" w:rsidRDefault="00926B08" w:rsidP="00DF37DB">
            <w:pPr>
              <w:spacing w:line="360" w:lineRule="auto"/>
              <w:jc w:val="both"/>
              <w:rPr>
                <w:rFonts w:ascii="Segoe UI Historic" w:hAnsi="Segoe UI Historic" w:cs="Segoe UI Historic"/>
                <w:sz w:val="20"/>
                <w:szCs w:val="20"/>
                <w:lang w:val="ca-ES"/>
                <w:rPrChange w:id="23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38" w:author="Axel Hoksi" w:date="2022-04-27T21:35:00Z">
                  <w:rPr>
                    <w:rFonts w:ascii="Segoe UI Historic" w:hAnsi="Segoe UI Historic" w:cs="Segoe UI Historic"/>
                    <w:sz w:val="24"/>
                    <w:szCs w:val="24"/>
                    <w:lang w:val="ca-ES"/>
                  </w:rPr>
                </w:rPrChange>
              </w:rPr>
              <w:t>4</w:t>
            </w:r>
          </w:p>
        </w:tc>
        <w:tc>
          <w:tcPr>
            <w:tcW w:w="1778" w:type="dxa"/>
            <w:shd w:val="clear" w:color="auto" w:fill="15877F" w:themeFill="accent3" w:themeFillShade="80"/>
          </w:tcPr>
          <w:p w14:paraId="735FDD46"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3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4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3FB8B34D"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4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42" w:author="Axel Hoksi" w:date="2022-04-27T21:35:00Z">
                  <w:rPr>
                    <w:rFonts w:ascii="Segoe UI Historic" w:hAnsi="Segoe UI Historic" w:cs="Segoe UI Historic"/>
                    <w:b/>
                    <w:bCs/>
                    <w:sz w:val="24"/>
                    <w:szCs w:val="24"/>
                    <w:lang w:val="ca-ES"/>
                  </w:rPr>
                </w:rPrChange>
              </w:rPr>
              <w:t>20</w:t>
            </w:r>
          </w:p>
        </w:tc>
        <w:tc>
          <w:tcPr>
            <w:tcW w:w="1778" w:type="dxa"/>
            <w:shd w:val="clear" w:color="auto" w:fill="15877F" w:themeFill="accent3" w:themeFillShade="80"/>
          </w:tcPr>
          <w:p w14:paraId="2BC367F7"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4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44" w:author="Axel Hoksi" w:date="2022-04-27T21:35:00Z">
                  <w:rPr>
                    <w:rFonts w:ascii="Segoe UI Historic" w:hAnsi="Segoe UI Historic" w:cs="Segoe UI Historic"/>
                    <w:b/>
                    <w:bCs/>
                    <w:sz w:val="24"/>
                    <w:szCs w:val="24"/>
                    <w:lang w:val="ca-ES"/>
                  </w:rPr>
                </w:rPrChange>
              </w:rPr>
              <w:t>5.56</w:t>
            </w:r>
          </w:p>
        </w:tc>
        <w:tc>
          <w:tcPr>
            <w:tcW w:w="1778" w:type="dxa"/>
            <w:shd w:val="clear" w:color="auto" w:fill="15877F" w:themeFill="accent3" w:themeFillShade="80"/>
          </w:tcPr>
          <w:p w14:paraId="02784427"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4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46" w:author="Axel Hoksi" w:date="2022-04-27T21:35:00Z">
                  <w:rPr>
                    <w:rFonts w:ascii="Segoe UI Historic" w:hAnsi="Segoe UI Historic" w:cs="Segoe UI Historic"/>
                    <w:b/>
                    <w:bCs/>
                    <w:sz w:val="24"/>
                    <w:szCs w:val="24"/>
                    <w:lang w:val="ca-ES"/>
                  </w:rPr>
                </w:rPrChange>
              </w:rPr>
              <w:t>445</w:t>
            </w:r>
          </w:p>
        </w:tc>
      </w:tr>
      <w:tr w:rsidR="00D349CE" w:rsidRPr="002E1A76" w14:paraId="7D789B46"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288CE9F6" w14:textId="77777777" w:rsidR="00926B08" w:rsidRPr="002E1A76" w:rsidRDefault="00926B08" w:rsidP="00DF37DB">
            <w:pPr>
              <w:spacing w:line="360" w:lineRule="auto"/>
              <w:jc w:val="both"/>
              <w:rPr>
                <w:rFonts w:ascii="Segoe UI Historic" w:hAnsi="Segoe UI Historic" w:cs="Segoe UI Historic"/>
                <w:sz w:val="20"/>
                <w:szCs w:val="20"/>
                <w:lang w:val="ca-ES"/>
                <w:rPrChange w:id="24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48" w:author="Axel Hoksi" w:date="2022-04-27T21:35:00Z">
                  <w:rPr>
                    <w:rFonts w:ascii="Segoe UI Historic" w:hAnsi="Segoe UI Historic" w:cs="Segoe UI Historic"/>
                    <w:sz w:val="24"/>
                    <w:szCs w:val="24"/>
                    <w:lang w:val="ca-ES"/>
                  </w:rPr>
                </w:rPrChange>
              </w:rPr>
              <w:t>5</w:t>
            </w:r>
          </w:p>
        </w:tc>
        <w:tc>
          <w:tcPr>
            <w:tcW w:w="1778" w:type="dxa"/>
            <w:shd w:val="clear" w:color="auto" w:fill="15877F" w:themeFill="accent3" w:themeFillShade="80"/>
          </w:tcPr>
          <w:p w14:paraId="40F8517E"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4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5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115B216C"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5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52" w:author="Axel Hoksi" w:date="2022-04-27T21:35:00Z">
                  <w:rPr>
                    <w:rFonts w:ascii="Segoe UI Historic" w:hAnsi="Segoe UI Historic" w:cs="Segoe UI Historic"/>
                    <w:b/>
                    <w:bCs/>
                    <w:sz w:val="24"/>
                    <w:szCs w:val="24"/>
                    <w:lang w:val="ca-ES"/>
                  </w:rPr>
                </w:rPrChange>
              </w:rPr>
              <w:t>25</w:t>
            </w:r>
          </w:p>
        </w:tc>
        <w:tc>
          <w:tcPr>
            <w:tcW w:w="1778" w:type="dxa"/>
            <w:shd w:val="clear" w:color="auto" w:fill="15877F" w:themeFill="accent3" w:themeFillShade="80"/>
          </w:tcPr>
          <w:p w14:paraId="701DED1F"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5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54" w:author="Axel Hoksi" w:date="2022-04-27T21:35:00Z">
                  <w:rPr>
                    <w:rFonts w:ascii="Segoe UI Historic" w:hAnsi="Segoe UI Historic" w:cs="Segoe UI Historic"/>
                    <w:b/>
                    <w:bCs/>
                    <w:sz w:val="24"/>
                    <w:szCs w:val="24"/>
                    <w:lang w:val="ca-ES"/>
                  </w:rPr>
                </w:rPrChange>
              </w:rPr>
              <w:t>4.75</w:t>
            </w:r>
          </w:p>
        </w:tc>
        <w:tc>
          <w:tcPr>
            <w:tcW w:w="1778" w:type="dxa"/>
            <w:shd w:val="clear" w:color="auto" w:fill="15877F" w:themeFill="accent3" w:themeFillShade="80"/>
          </w:tcPr>
          <w:p w14:paraId="471EA3A4"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5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56" w:author="Axel Hoksi" w:date="2022-04-27T21:35:00Z">
                  <w:rPr>
                    <w:rFonts w:ascii="Segoe UI Historic" w:hAnsi="Segoe UI Historic" w:cs="Segoe UI Historic"/>
                    <w:b/>
                    <w:bCs/>
                    <w:sz w:val="24"/>
                    <w:szCs w:val="24"/>
                    <w:lang w:val="ca-ES"/>
                  </w:rPr>
                </w:rPrChange>
              </w:rPr>
              <w:t>475</w:t>
            </w:r>
          </w:p>
        </w:tc>
      </w:tr>
      <w:tr w:rsidR="00D349CE" w:rsidRPr="002E1A76" w14:paraId="79E853B8"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16E9BE53" w14:textId="77777777" w:rsidR="00926B08" w:rsidRPr="002E1A76" w:rsidRDefault="00926B08" w:rsidP="00DF37DB">
            <w:pPr>
              <w:spacing w:line="360" w:lineRule="auto"/>
              <w:jc w:val="both"/>
              <w:rPr>
                <w:rFonts w:ascii="Segoe UI Historic" w:hAnsi="Segoe UI Historic" w:cs="Segoe UI Historic"/>
                <w:sz w:val="20"/>
                <w:szCs w:val="20"/>
                <w:lang w:val="ca-ES"/>
                <w:rPrChange w:id="25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58" w:author="Axel Hoksi" w:date="2022-04-27T21:35:00Z">
                  <w:rPr>
                    <w:rFonts w:ascii="Segoe UI Historic" w:hAnsi="Segoe UI Historic" w:cs="Segoe UI Historic"/>
                    <w:sz w:val="24"/>
                    <w:szCs w:val="24"/>
                    <w:lang w:val="ca-ES"/>
                  </w:rPr>
                </w:rPrChange>
              </w:rPr>
              <w:t>6</w:t>
            </w:r>
          </w:p>
        </w:tc>
        <w:tc>
          <w:tcPr>
            <w:tcW w:w="1778" w:type="dxa"/>
            <w:shd w:val="clear" w:color="auto" w:fill="15877F" w:themeFill="accent3" w:themeFillShade="80"/>
          </w:tcPr>
          <w:p w14:paraId="20372D3A"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5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6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7FCED0F3"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6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62" w:author="Axel Hoksi" w:date="2022-04-27T21:35:00Z">
                  <w:rPr>
                    <w:rFonts w:ascii="Segoe UI Historic" w:hAnsi="Segoe UI Historic" w:cs="Segoe UI Historic"/>
                    <w:b/>
                    <w:bCs/>
                    <w:sz w:val="24"/>
                    <w:szCs w:val="24"/>
                    <w:lang w:val="ca-ES"/>
                  </w:rPr>
                </w:rPrChange>
              </w:rPr>
              <w:t>30</w:t>
            </w:r>
          </w:p>
        </w:tc>
        <w:tc>
          <w:tcPr>
            <w:tcW w:w="1778" w:type="dxa"/>
            <w:shd w:val="clear" w:color="auto" w:fill="15877F" w:themeFill="accent3" w:themeFillShade="80"/>
          </w:tcPr>
          <w:p w14:paraId="3C32F409"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6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64" w:author="Axel Hoksi" w:date="2022-04-27T21:35:00Z">
                  <w:rPr>
                    <w:rFonts w:ascii="Segoe UI Historic" w:hAnsi="Segoe UI Historic" w:cs="Segoe UI Historic"/>
                    <w:b/>
                    <w:bCs/>
                    <w:sz w:val="24"/>
                    <w:szCs w:val="24"/>
                    <w:lang w:val="ca-ES"/>
                  </w:rPr>
                </w:rPrChange>
              </w:rPr>
              <w:t>4.12</w:t>
            </w:r>
          </w:p>
        </w:tc>
        <w:tc>
          <w:tcPr>
            <w:tcW w:w="1778" w:type="dxa"/>
            <w:shd w:val="clear" w:color="auto" w:fill="15877F" w:themeFill="accent3" w:themeFillShade="80"/>
          </w:tcPr>
          <w:p w14:paraId="09C8DD8E"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6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66" w:author="Axel Hoksi" w:date="2022-04-27T21:35:00Z">
                  <w:rPr>
                    <w:rFonts w:ascii="Segoe UI Historic" w:hAnsi="Segoe UI Historic" w:cs="Segoe UI Historic"/>
                    <w:b/>
                    <w:bCs/>
                    <w:sz w:val="24"/>
                    <w:szCs w:val="24"/>
                    <w:lang w:val="ca-ES"/>
                  </w:rPr>
                </w:rPrChange>
              </w:rPr>
              <w:t>495</w:t>
            </w:r>
          </w:p>
        </w:tc>
      </w:tr>
      <w:tr w:rsidR="00D349CE" w:rsidRPr="002E1A76" w14:paraId="69B06575" w14:textId="77777777" w:rsidTr="00D349CE">
        <w:trPr>
          <w:cnfStyle w:val="000000100000" w:firstRow="0" w:lastRow="0" w:firstColumn="0" w:lastColumn="0" w:oddVBand="0" w:evenVBand="0" w:oddHBand="1" w:evenHBand="0" w:firstRowFirstColumn="0" w:firstRowLastColumn="0" w:lastRowFirstColumn="0" w:lastRowLastColumn="0"/>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60E0B074" w14:textId="77777777" w:rsidR="00926B08" w:rsidRPr="002E1A76" w:rsidRDefault="00926B08" w:rsidP="00DF37DB">
            <w:pPr>
              <w:spacing w:line="360" w:lineRule="auto"/>
              <w:jc w:val="both"/>
              <w:rPr>
                <w:rFonts w:ascii="Segoe UI Historic" w:hAnsi="Segoe UI Historic" w:cs="Segoe UI Historic"/>
                <w:sz w:val="20"/>
                <w:szCs w:val="20"/>
                <w:lang w:val="ca-ES"/>
                <w:rPrChange w:id="26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68" w:author="Axel Hoksi" w:date="2022-04-27T21:35:00Z">
                  <w:rPr>
                    <w:rFonts w:ascii="Segoe UI Historic" w:hAnsi="Segoe UI Historic" w:cs="Segoe UI Historic"/>
                    <w:sz w:val="24"/>
                    <w:szCs w:val="24"/>
                    <w:lang w:val="ca-ES"/>
                  </w:rPr>
                </w:rPrChange>
              </w:rPr>
              <w:t>7</w:t>
            </w:r>
          </w:p>
        </w:tc>
        <w:tc>
          <w:tcPr>
            <w:tcW w:w="1778" w:type="dxa"/>
            <w:shd w:val="clear" w:color="auto" w:fill="15877F" w:themeFill="accent3" w:themeFillShade="80"/>
          </w:tcPr>
          <w:p w14:paraId="26DE40A9"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6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7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37636A2A"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7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72" w:author="Axel Hoksi" w:date="2022-04-27T21:35:00Z">
                  <w:rPr>
                    <w:rFonts w:ascii="Segoe UI Historic" w:hAnsi="Segoe UI Historic" w:cs="Segoe UI Historic"/>
                    <w:b/>
                    <w:bCs/>
                    <w:sz w:val="24"/>
                    <w:szCs w:val="24"/>
                    <w:lang w:val="ca-ES"/>
                  </w:rPr>
                </w:rPrChange>
              </w:rPr>
              <w:t>35</w:t>
            </w:r>
          </w:p>
        </w:tc>
        <w:tc>
          <w:tcPr>
            <w:tcW w:w="1778" w:type="dxa"/>
            <w:shd w:val="clear" w:color="auto" w:fill="15877F" w:themeFill="accent3" w:themeFillShade="80"/>
          </w:tcPr>
          <w:p w14:paraId="7BEC8DC5"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7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74" w:author="Axel Hoksi" w:date="2022-04-27T21:35:00Z">
                  <w:rPr>
                    <w:rFonts w:ascii="Segoe UI Historic" w:hAnsi="Segoe UI Historic" w:cs="Segoe UI Historic"/>
                    <w:b/>
                    <w:bCs/>
                    <w:sz w:val="24"/>
                    <w:szCs w:val="24"/>
                    <w:lang w:val="ca-ES"/>
                  </w:rPr>
                </w:rPrChange>
              </w:rPr>
              <w:t>3.64</w:t>
            </w:r>
          </w:p>
        </w:tc>
        <w:tc>
          <w:tcPr>
            <w:tcW w:w="1778" w:type="dxa"/>
            <w:shd w:val="clear" w:color="auto" w:fill="15877F" w:themeFill="accent3" w:themeFillShade="80"/>
          </w:tcPr>
          <w:p w14:paraId="3D07A777" w14:textId="77777777" w:rsidR="00926B08" w:rsidRPr="002E1A76" w:rsidRDefault="00926B08" w:rsidP="00DF37DB">
            <w:pPr>
              <w:spacing w:line="360" w:lineRule="auto"/>
              <w:jc w:val="both"/>
              <w:cnfStyle w:val="000000100000" w:firstRow="0" w:lastRow="0" w:firstColumn="0" w:lastColumn="0" w:oddVBand="0" w:evenVBand="0" w:oddHBand="1" w:evenHBand="0" w:firstRowFirstColumn="0" w:firstRowLastColumn="0" w:lastRowFirstColumn="0" w:lastRowLastColumn="0"/>
              <w:rPr>
                <w:rFonts w:ascii="Segoe UI Historic" w:hAnsi="Segoe UI Historic" w:cs="Segoe UI Historic"/>
                <w:b/>
                <w:bCs/>
                <w:sz w:val="20"/>
                <w:szCs w:val="20"/>
                <w:lang w:val="ca-ES"/>
                <w:rPrChange w:id="27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76" w:author="Axel Hoksi" w:date="2022-04-27T21:35:00Z">
                  <w:rPr>
                    <w:rFonts w:ascii="Segoe UI Historic" w:hAnsi="Segoe UI Historic" w:cs="Segoe UI Historic"/>
                    <w:b/>
                    <w:bCs/>
                    <w:sz w:val="24"/>
                    <w:szCs w:val="24"/>
                    <w:lang w:val="ca-ES"/>
                  </w:rPr>
                </w:rPrChange>
              </w:rPr>
              <w:t>510</w:t>
            </w:r>
          </w:p>
        </w:tc>
      </w:tr>
      <w:tr w:rsidR="00D349CE" w:rsidRPr="002E1A76" w14:paraId="7EE68B7A" w14:textId="77777777" w:rsidTr="00D349CE">
        <w:trPr>
          <w:cantSplit/>
          <w:trHeight w:hRule="exact" w:val="510"/>
        </w:trPr>
        <w:tc>
          <w:tcPr>
            <w:cnfStyle w:val="001000000000" w:firstRow="0" w:lastRow="0" w:firstColumn="1" w:lastColumn="0" w:oddVBand="0" w:evenVBand="0" w:oddHBand="0" w:evenHBand="0" w:firstRowFirstColumn="0" w:firstRowLastColumn="0" w:lastRowFirstColumn="0" w:lastRowLastColumn="0"/>
            <w:tcW w:w="1776" w:type="dxa"/>
            <w:shd w:val="clear" w:color="auto" w:fill="15877F" w:themeFill="accent3" w:themeFillShade="80"/>
          </w:tcPr>
          <w:p w14:paraId="2F31228E" w14:textId="77777777" w:rsidR="00926B08" w:rsidRPr="002E1A76" w:rsidRDefault="00926B08" w:rsidP="00DF37DB">
            <w:pPr>
              <w:spacing w:line="360" w:lineRule="auto"/>
              <w:jc w:val="both"/>
              <w:rPr>
                <w:rFonts w:ascii="Segoe UI Historic" w:hAnsi="Segoe UI Historic" w:cs="Segoe UI Historic"/>
                <w:sz w:val="20"/>
                <w:szCs w:val="20"/>
                <w:lang w:val="ca-ES"/>
                <w:rPrChange w:id="277" w:author="Axel Hoksi" w:date="2022-04-27T21:35:00Z">
                  <w:rPr>
                    <w:rFonts w:ascii="Segoe UI Historic" w:hAnsi="Segoe UI Historic" w:cs="Segoe UI Historic"/>
                    <w:sz w:val="24"/>
                    <w:szCs w:val="24"/>
                    <w:lang w:val="ca-ES"/>
                  </w:rPr>
                </w:rPrChange>
              </w:rPr>
            </w:pPr>
            <w:r w:rsidRPr="002E1A76">
              <w:rPr>
                <w:rFonts w:ascii="Segoe UI Historic" w:hAnsi="Segoe UI Historic" w:cs="Segoe UI Historic"/>
                <w:sz w:val="20"/>
                <w:szCs w:val="20"/>
                <w:lang w:val="ca-ES"/>
                <w:rPrChange w:id="278" w:author="Axel Hoksi" w:date="2022-04-27T21:35:00Z">
                  <w:rPr>
                    <w:rFonts w:ascii="Segoe UI Historic" w:hAnsi="Segoe UI Historic" w:cs="Segoe UI Historic"/>
                    <w:sz w:val="24"/>
                    <w:szCs w:val="24"/>
                    <w:lang w:val="ca-ES"/>
                  </w:rPr>
                </w:rPrChange>
              </w:rPr>
              <w:t>8</w:t>
            </w:r>
          </w:p>
        </w:tc>
        <w:tc>
          <w:tcPr>
            <w:tcW w:w="1778" w:type="dxa"/>
            <w:shd w:val="clear" w:color="auto" w:fill="15877F" w:themeFill="accent3" w:themeFillShade="80"/>
          </w:tcPr>
          <w:p w14:paraId="0B076E64"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79"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80" w:author="Axel Hoksi" w:date="2022-04-27T21:35:00Z">
                  <w:rPr>
                    <w:rFonts w:ascii="Segoe UI Historic" w:hAnsi="Segoe UI Historic" w:cs="Segoe UI Historic"/>
                    <w:b/>
                    <w:bCs/>
                    <w:sz w:val="24"/>
                    <w:szCs w:val="24"/>
                    <w:lang w:val="ca-ES"/>
                  </w:rPr>
                </w:rPrChange>
              </w:rPr>
              <w:t>5</w:t>
            </w:r>
          </w:p>
        </w:tc>
        <w:tc>
          <w:tcPr>
            <w:tcW w:w="2423" w:type="dxa"/>
            <w:shd w:val="clear" w:color="auto" w:fill="15877F" w:themeFill="accent3" w:themeFillShade="80"/>
          </w:tcPr>
          <w:p w14:paraId="3722ACC6"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81"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82" w:author="Axel Hoksi" w:date="2022-04-27T21:35:00Z">
                  <w:rPr>
                    <w:rFonts w:ascii="Segoe UI Historic" w:hAnsi="Segoe UI Historic" w:cs="Segoe UI Historic"/>
                    <w:b/>
                    <w:bCs/>
                    <w:sz w:val="24"/>
                    <w:szCs w:val="24"/>
                    <w:lang w:val="ca-ES"/>
                  </w:rPr>
                </w:rPrChange>
              </w:rPr>
              <w:t>40</w:t>
            </w:r>
          </w:p>
        </w:tc>
        <w:tc>
          <w:tcPr>
            <w:tcW w:w="1778" w:type="dxa"/>
            <w:shd w:val="clear" w:color="auto" w:fill="15877F" w:themeFill="accent3" w:themeFillShade="80"/>
          </w:tcPr>
          <w:p w14:paraId="484AF57B"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83"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84" w:author="Axel Hoksi" w:date="2022-04-27T21:35:00Z">
                  <w:rPr>
                    <w:rFonts w:ascii="Segoe UI Historic" w:hAnsi="Segoe UI Historic" w:cs="Segoe UI Historic"/>
                    <w:b/>
                    <w:bCs/>
                    <w:sz w:val="24"/>
                    <w:szCs w:val="24"/>
                    <w:lang w:val="ca-ES"/>
                  </w:rPr>
                </w:rPrChange>
              </w:rPr>
              <w:t>3.37</w:t>
            </w:r>
          </w:p>
        </w:tc>
        <w:tc>
          <w:tcPr>
            <w:tcW w:w="1778" w:type="dxa"/>
            <w:shd w:val="clear" w:color="auto" w:fill="15877F" w:themeFill="accent3" w:themeFillShade="80"/>
          </w:tcPr>
          <w:p w14:paraId="7EB84972" w14:textId="77777777" w:rsidR="00926B08" w:rsidRPr="002E1A76" w:rsidRDefault="00926B08" w:rsidP="00DF37DB">
            <w:pPr>
              <w:spacing w:line="360" w:lineRule="auto"/>
              <w:jc w:val="both"/>
              <w:cnfStyle w:val="000000000000" w:firstRow="0" w:lastRow="0" w:firstColumn="0" w:lastColumn="0" w:oddVBand="0" w:evenVBand="0" w:oddHBand="0" w:evenHBand="0" w:firstRowFirstColumn="0" w:firstRowLastColumn="0" w:lastRowFirstColumn="0" w:lastRowLastColumn="0"/>
              <w:rPr>
                <w:rFonts w:ascii="Segoe UI Historic" w:hAnsi="Segoe UI Historic" w:cs="Segoe UI Historic"/>
                <w:b/>
                <w:bCs/>
                <w:sz w:val="20"/>
                <w:szCs w:val="20"/>
                <w:lang w:val="ca-ES"/>
                <w:rPrChange w:id="285" w:author="Axel Hoksi" w:date="2022-04-27T21:35:00Z">
                  <w:rPr>
                    <w:rFonts w:ascii="Segoe UI Historic" w:hAnsi="Segoe UI Historic" w:cs="Segoe UI Historic"/>
                    <w:b/>
                    <w:bCs/>
                    <w:sz w:val="24"/>
                    <w:szCs w:val="24"/>
                    <w:lang w:val="ca-ES"/>
                  </w:rPr>
                </w:rPrChange>
              </w:rPr>
            </w:pPr>
            <w:r w:rsidRPr="002E1A76">
              <w:rPr>
                <w:rFonts w:ascii="Segoe UI Historic" w:hAnsi="Segoe UI Historic" w:cs="Segoe UI Historic"/>
                <w:b/>
                <w:bCs/>
                <w:sz w:val="20"/>
                <w:szCs w:val="20"/>
                <w:lang w:val="ca-ES"/>
                <w:rPrChange w:id="286" w:author="Axel Hoksi" w:date="2022-04-27T21:35:00Z">
                  <w:rPr>
                    <w:rFonts w:ascii="Segoe UI Historic" w:hAnsi="Segoe UI Historic" w:cs="Segoe UI Historic"/>
                    <w:b/>
                    <w:bCs/>
                    <w:sz w:val="24"/>
                    <w:szCs w:val="24"/>
                    <w:lang w:val="ca-ES"/>
                  </w:rPr>
                </w:rPrChange>
              </w:rPr>
              <w:t>540</w:t>
            </w:r>
          </w:p>
        </w:tc>
      </w:tr>
    </w:tbl>
    <w:p w14:paraId="6D81CB44" w14:textId="4ADFED1C" w:rsidR="00926B08" w:rsidRPr="00D349CE" w:rsidDel="00684892" w:rsidRDefault="00926B08" w:rsidP="00926B08">
      <w:pPr>
        <w:spacing w:line="360" w:lineRule="auto"/>
        <w:jc w:val="both"/>
        <w:rPr>
          <w:del w:id="287" w:author="Axel Hoksi" w:date="2022-04-27T21:42:00Z"/>
          <w:rFonts w:ascii="Segoe UI Historic" w:hAnsi="Segoe UI Historic" w:cs="Segoe UI Historic"/>
          <w:b/>
          <w:bCs/>
          <w:sz w:val="20"/>
          <w:szCs w:val="20"/>
          <w:lang w:val="ca-ES"/>
          <w:rPrChange w:id="288" w:author="Axel Hoksi" w:date="2022-04-27T21:46:00Z">
            <w:rPr>
              <w:del w:id="289" w:author="Axel Hoksi" w:date="2022-04-27T21:42:00Z"/>
              <w:rFonts w:ascii="Segoe UI Historic" w:hAnsi="Segoe UI Historic" w:cs="Segoe UI Historic"/>
              <w:sz w:val="24"/>
              <w:szCs w:val="24"/>
              <w:lang w:val="ca-ES"/>
            </w:rPr>
          </w:rPrChange>
        </w:rPr>
      </w:pPr>
    </w:p>
    <w:p w14:paraId="284F6125" w14:textId="60EF470B" w:rsidR="00D349CE" w:rsidRDefault="00926B08" w:rsidP="00926B08">
      <w:pPr>
        <w:spacing w:line="360" w:lineRule="auto"/>
        <w:jc w:val="both"/>
        <w:rPr>
          <w:ins w:id="290" w:author="Axel Hoksi" w:date="2022-04-27T21:47:00Z"/>
          <w:rFonts w:ascii="Segoe UI Historic" w:hAnsi="Segoe UI Historic" w:cs="Segoe UI Historic"/>
          <w:b/>
          <w:bCs/>
          <w:sz w:val="20"/>
          <w:szCs w:val="20"/>
          <w:lang w:val="ca-ES"/>
        </w:rPr>
      </w:pPr>
      <w:del w:id="291" w:author="Axel Hoksi" w:date="2022-04-27T21:47:00Z">
        <w:r w:rsidRPr="00D349CE" w:rsidDel="00B02B0D">
          <w:rPr>
            <w:rFonts w:ascii="Segoe UI Historic" w:hAnsi="Segoe UI Historic" w:cs="Segoe UI Historic"/>
            <w:b/>
            <w:bCs/>
            <w:sz w:val="20"/>
            <w:szCs w:val="20"/>
            <w:lang w:val="ca-ES"/>
            <w:rPrChange w:id="292" w:author="Axel Hoksi" w:date="2022-04-27T21:46:00Z">
              <w:rPr>
                <w:rFonts w:ascii="Segoe UI Historic" w:hAnsi="Segoe UI Historic" w:cs="Segoe UI Historic"/>
                <w:sz w:val="24"/>
                <w:szCs w:val="24"/>
                <w:lang w:val="ca-ES"/>
              </w:rPr>
            </w:rPrChange>
          </w:rPr>
          <w:delText>NOTA</w:delText>
        </w:r>
        <w:r w:rsidRPr="00D349CE" w:rsidDel="00B02B0D">
          <w:rPr>
            <w:rFonts w:ascii="Segoe UI Historic" w:hAnsi="Segoe UI Historic" w:cs="Segoe UI Historic"/>
            <w:sz w:val="20"/>
            <w:szCs w:val="20"/>
            <w:lang w:val="ca-ES"/>
            <w:rPrChange w:id="293" w:author="Axel Hoksi" w:date="2022-04-27T21:45:00Z">
              <w:rPr>
                <w:rFonts w:ascii="Segoe UI Historic" w:hAnsi="Segoe UI Historic" w:cs="Segoe UI Historic"/>
                <w:sz w:val="24"/>
                <w:szCs w:val="24"/>
                <w:lang w:val="ca-ES"/>
              </w:rPr>
            </w:rPrChange>
          </w:rPr>
          <w:delText>: Es marcarà la tarifa mensual pactada. En casos especials s’indicarà a continuació el paquet acordat.</w:delText>
        </w:r>
      </w:del>
    </w:p>
    <w:p w14:paraId="5269A75A" w14:textId="77777777" w:rsidR="00B02B0D" w:rsidRPr="000B2A5C" w:rsidRDefault="00B02B0D" w:rsidP="00926B08">
      <w:pPr>
        <w:spacing w:line="360" w:lineRule="auto"/>
        <w:jc w:val="both"/>
        <w:rPr>
          <w:rFonts w:ascii="Segoe UI Historic" w:hAnsi="Segoe UI Historic" w:cs="Segoe UI Historic"/>
          <w:sz w:val="24"/>
          <w:szCs w:val="24"/>
          <w:lang w:val="ca-ES"/>
        </w:rPr>
      </w:pPr>
    </w:p>
    <w:p w14:paraId="25C5B191"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lastRenderedPageBreak/>
        <w:t>La quota mensual comprèn:</w:t>
      </w:r>
    </w:p>
    <w:p w14:paraId="2C39C51E" w14:textId="77777777" w:rsidR="00926B08" w:rsidRPr="000B2A5C" w:rsidRDefault="00926B08" w:rsidP="00926B08">
      <w:pPr>
        <w:pStyle w:val="Prrafodelista"/>
        <w:numPr>
          <w:ilvl w:val="0"/>
          <w:numId w:val="41"/>
        </w:num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Cura de l’infant dins de l’horari pactat.</w:t>
      </w:r>
    </w:p>
    <w:p w14:paraId="3F4BE7A4" w14:textId="77777777" w:rsidR="00926B08" w:rsidRPr="000B2A5C" w:rsidRDefault="00926B08" w:rsidP="00926B08">
      <w:pPr>
        <w:pStyle w:val="Prrafodelista"/>
        <w:numPr>
          <w:ilvl w:val="0"/>
          <w:numId w:val="41"/>
        </w:num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Joguines.</w:t>
      </w:r>
    </w:p>
    <w:p w14:paraId="5E024CF4" w14:textId="138E35EF" w:rsidR="00926B08" w:rsidRDefault="00926B08" w:rsidP="00926B08">
      <w:pPr>
        <w:spacing w:line="360" w:lineRule="auto"/>
        <w:jc w:val="both"/>
        <w:rPr>
          <w:rFonts w:ascii="Segoe UI Historic" w:hAnsi="Segoe UI Historic" w:cs="Segoe UI Historic"/>
          <w:sz w:val="24"/>
          <w:szCs w:val="24"/>
          <w:lang w:val="ca-ES"/>
        </w:rPr>
      </w:pPr>
      <w:r>
        <w:rPr>
          <w:rFonts w:ascii="Segoe UI Historic" w:hAnsi="Segoe UI Historic" w:cs="Segoe UI Historic"/>
          <w:sz w:val="24"/>
          <w:szCs w:val="24"/>
          <w:lang w:val="ca-ES"/>
        </w:rPr>
        <w:t xml:space="preserve">Sempre disposarem de bolquers </w:t>
      </w:r>
      <w:r w:rsidR="0021487F">
        <w:rPr>
          <w:rFonts w:ascii="Segoe UI Historic" w:hAnsi="Segoe UI Historic" w:cs="Segoe UI Historic"/>
          <w:sz w:val="24"/>
          <w:szCs w:val="24"/>
          <w:lang w:val="ca-ES"/>
        </w:rPr>
        <w:t xml:space="preserve">de diferents mides </w:t>
      </w:r>
      <w:r>
        <w:rPr>
          <w:rFonts w:ascii="Segoe UI Historic" w:hAnsi="Segoe UI Historic" w:cs="Segoe UI Historic"/>
          <w:sz w:val="24"/>
          <w:szCs w:val="24"/>
          <w:lang w:val="ca-ES"/>
        </w:rPr>
        <w:t>i tovalloletes humides pels infants</w:t>
      </w:r>
      <w:r w:rsidR="00B62FA9">
        <w:rPr>
          <w:rFonts w:ascii="Segoe UI Historic" w:hAnsi="Segoe UI Historic" w:cs="Segoe UI Historic"/>
          <w:sz w:val="24"/>
          <w:szCs w:val="24"/>
          <w:lang w:val="ca-ES"/>
        </w:rPr>
        <w:t xml:space="preserve">, </w:t>
      </w:r>
      <w:r>
        <w:rPr>
          <w:rFonts w:ascii="Segoe UI Historic" w:hAnsi="Segoe UI Historic" w:cs="Segoe UI Historic"/>
          <w:sz w:val="24"/>
          <w:szCs w:val="24"/>
          <w:lang w:val="ca-ES"/>
        </w:rPr>
        <w:t xml:space="preserve">així com diferents varietats de àpats, fruita i pa, tot i què no entra en el preu. </w:t>
      </w:r>
    </w:p>
    <w:p w14:paraId="194F0655"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 xml:space="preserve">El pagament de la quota mensual ha de ser efectuat en la seva totalitat i per avançat (entre el primer i cinquè dia del mes). </w:t>
      </w:r>
    </w:p>
    <w:p w14:paraId="07B2AE9E"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En cas d’absències dels infants, les famílies hauran d’abonar els dies d’absència del servei malgrat sigui per malaltia o altres esdeveniments.</w:t>
      </w:r>
    </w:p>
    <w:p w14:paraId="6CE19EAA"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La mare de dia serà l'encarregada d'emetre el rebut corresponent.</w:t>
      </w:r>
    </w:p>
    <w:p w14:paraId="2690D399"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Les hores d'assistència dels infants fora de l'horari pactat es calcularan al cost de</w:t>
      </w:r>
      <w:r w:rsidRPr="000B2A5C">
        <w:rPr>
          <w:rFonts w:ascii="Segoe UI Historic" w:hAnsi="Segoe UI Historic" w:cs="Segoe UI Historic"/>
          <w:sz w:val="24"/>
          <w:szCs w:val="24"/>
          <w:lang w:val="ca-ES"/>
        </w:rPr>
        <w:br/>
        <w:t>8 € / hora i s'inclouran en la mensualitat successiva.</w:t>
      </w:r>
    </w:p>
    <w:p w14:paraId="1D126788" w14:textId="77777777" w:rsidR="00926B08" w:rsidRPr="000B2A5C"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La reducció en cas de germans és del 15% en la tarifa del segon infant.</w:t>
      </w:r>
    </w:p>
    <w:p w14:paraId="661A82CD" w14:textId="77777777" w:rsidR="00926B08" w:rsidRDefault="00926B08" w:rsidP="00926B08">
      <w:pPr>
        <w:spacing w:line="360" w:lineRule="auto"/>
        <w:jc w:val="both"/>
        <w:rPr>
          <w:rFonts w:ascii="Segoe UI Historic" w:hAnsi="Segoe UI Historic" w:cs="Segoe UI Historic"/>
          <w:sz w:val="24"/>
          <w:szCs w:val="24"/>
          <w:lang w:val="ca-ES"/>
        </w:rPr>
      </w:pPr>
      <w:r w:rsidRPr="000B2A5C">
        <w:rPr>
          <w:rFonts w:ascii="Segoe UI Historic" w:hAnsi="Segoe UI Historic" w:cs="Segoe UI Historic"/>
          <w:sz w:val="24"/>
          <w:szCs w:val="24"/>
          <w:lang w:val="ca-ES"/>
        </w:rPr>
        <w:t>Si durant el curs es produís una situació excepcional ordenada per les autoritats competents que obligués a tancar el servei, s’establirà una quota solidària que permeti cobrir les despeses mínimes mensuals del projecte.</w:t>
      </w:r>
    </w:p>
    <w:p w14:paraId="7232200D" w14:textId="77777777" w:rsidR="00926B08" w:rsidRPr="00550B38" w:rsidRDefault="00926B08" w:rsidP="00550B38">
      <w:pPr>
        <w:spacing w:line="360" w:lineRule="auto"/>
        <w:jc w:val="both"/>
        <w:rPr>
          <w:rFonts w:ascii="Segoe UI Historic" w:hAnsi="Segoe UI Historic" w:cs="Segoe UI Historic"/>
          <w:b/>
          <w:sz w:val="24"/>
          <w:szCs w:val="24"/>
          <w:lang w:val="ca-ES"/>
        </w:rPr>
      </w:pPr>
    </w:p>
    <w:p w14:paraId="4EF26153"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El servei s’executarà a raó de ………. hores diàries de ………….………. a …………………. (dies de la setmana), de ……… hores a ………. hores (horari), amb excepció dels festius i dies de lliure disposició, així com les vacances escolars de Nadal i Setmana Santa i el mes d’Agost que s’indiquen en el calendari anual de prestació del servei que s’entrega amb el present contracte.</w:t>
      </w:r>
    </w:p>
    <w:p w14:paraId="438C9168"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2B31DF9" w14:textId="0EF7816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Es contempla la possibilitat de variacions de l’horari durant l'any, prèvia</w:t>
      </w:r>
      <w:r w:rsidRPr="00550B38">
        <w:rPr>
          <w:rFonts w:ascii="Segoe UI Historic" w:hAnsi="Segoe UI Historic" w:cs="Segoe UI Historic"/>
          <w:sz w:val="24"/>
          <w:szCs w:val="24"/>
          <w:lang w:val="ca-ES"/>
        </w:rPr>
        <w:br/>
        <w:t>comunicació a la mare de dia amb un preavís de 15 dies on s'actualitzarà la fitxa de l'horari</w:t>
      </w:r>
      <w:r w:rsidR="008F4279">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i</w:t>
      </w:r>
      <w:r w:rsidR="00821A49">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 xml:space="preserve">calendari de l’infant. </w:t>
      </w:r>
    </w:p>
    <w:p w14:paraId="71B4C54A" w14:textId="664E99BC" w:rsidR="00101016"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lastRenderedPageBreak/>
        <w:t xml:space="preserve">Assistència i falta dels infants: La regularitat de l'assistència constitueix la </w:t>
      </w:r>
      <w:r w:rsidR="00821A49" w:rsidRPr="00550B38">
        <w:rPr>
          <w:rFonts w:ascii="Segoe UI Historic" w:hAnsi="Segoe UI Historic" w:cs="Segoe UI Historic"/>
          <w:sz w:val="24"/>
          <w:szCs w:val="24"/>
          <w:lang w:val="ca-ES"/>
        </w:rPr>
        <w:t>premissa</w:t>
      </w:r>
      <w:r w:rsidRPr="00550B38">
        <w:rPr>
          <w:rFonts w:ascii="Segoe UI Historic" w:hAnsi="Segoe UI Historic" w:cs="Segoe UI Historic"/>
          <w:sz w:val="24"/>
          <w:szCs w:val="24"/>
          <w:lang w:val="ca-ES"/>
        </w:rPr>
        <w:t xml:space="preserve"> necessària perquè els infants i les seves famílies puguin viure l'experiència completa del servei educatiu de mare de dia.</w:t>
      </w:r>
    </w:p>
    <w:p w14:paraId="408AE92E"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4. Duració del contracte</w:t>
      </w:r>
    </w:p>
    <w:p w14:paraId="2C205876" w14:textId="0F1DC509"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La duració del present contracte serà des del ............................................................fins el 31 de juliol de 202</w:t>
      </w:r>
      <w:r w:rsidR="00117A69">
        <w:rPr>
          <w:rFonts w:ascii="Segoe UI Historic" w:hAnsi="Segoe UI Historic" w:cs="Segoe UI Historic"/>
          <w:sz w:val="24"/>
          <w:szCs w:val="24"/>
          <w:lang w:val="ca-ES"/>
        </w:rPr>
        <w:t>3</w:t>
      </w:r>
      <w:r w:rsidRPr="00550B38">
        <w:rPr>
          <w:rFonts w:ascii="Segoe UI Historic" w:hAnsi="Segoe UI Historic" w:cs="Segoe UI Historic"/>
          <w:sz w:val="24"/>
          <w:szCs w:val="24"/>
          <w:lang w:val="ca-ES"/>
        </w:rPr>
        <w:t xml:space="preserve">, comprometent-se la mare de dia a fer efectiu el servei al llarg d’aquest període i la família a efectuar el pagament de totes les mensualitats al llarg d’aquest període. </w:t>
      </w:r>
    </w:p>
    <w:p w14:paraId="6FEE7D08" w14:textId="041C97E8"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En el cas de baixa definitiva aquesta ha de ser comunicada per escrit amb signatura d’ambdós pares amb un preavís mínim de 30 dies. En cas contrari, es pagarà el mes complert.</w:t>
      </w:r>
    </w:p>
    <w:p w14:paraId="41ADF76B"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La mare de dia pot unilateralment rescindir el contracte amb les famílies si aquestes es demoren en el pagament de les quotes.</w:t>
      </w:r>
    </w:p>
    <w:p w14:paraId="06BE8314" w14:textId="39239391" w:rsidR="00101016"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La mare de dia pot dimitir del seu càrrec, tancant el servei, amb un preavís mínim de 3 mesos, a través d'una comunicació verbal i escrita a les famílies.</w:t>
      </w:r>
    </w:p>
    <w:p w14:paraId="3B6D8A5C"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t>5. Eventualitats per baixes</w:t>
      </w:r>
    </w:p>
    <w:p w14:paraId="7461B9B8"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En el cas que la mare de dia es posi malalta, intentarà cobrir la seva baixa, però en casos absolutament excepcionals en que sigui impossible qualsevol solució, se suspendrà el servei, avisant-se a la família amb la màxima antelació possible. En el cas que aquesta suspensió del servei fos de més de 48 hores, es compensaria a partir de llavors la no prestació en la part proporcional.</w:t>
      </w:r>
    </w:p>
    <w:p w14:paraId="641EC0ED" w14:textId="57D455A0" w:rsidR="00550B38" w:rsidRDefault="00550B38" w:rsidP="00550B38">
      <w:pPr>
        <w:spacing w:line="360" w:lineRule="auto"/>
        <w:jc w:val="both"/>
        <w:rPr>
          <w:rFonts w:ascii="Segoe UI Historic" w:hAnsi="Segoe UI Historic" w:cs="Segoe UI Historic"/>
          <w:sz w:val="24"/>
          <w:szCs w:val="24"/>
          <w:lang w:val="ca-ES"/>
        </w:rPr>
      </w:pPr>
    </w:p>
    <w:p w14:paraId="07E5C6CD" w14:textId="12025B55" w:rsidR="006B715A" w:rsidRPr="00550B38" w:rsidDel="00A4520A" w:rsidRDefault="006B715A" w:rsidP="00550B38">
      <w:pPr>
        <w:spacing w:line="360" w:lineRule="auto"/>
        <w:jc w:val="both"/>
        <w:rPr>
          <w:del w:id="294" w:author="Axel Hoksi" w:date="2022-04-27T19:43:00Z"/>
          <w:rFonts w:ascii="Segoe UI Historic" w:hAnsi="Segoe UI Historic" w:cs="Segoe UI Historic"/>
          <w:sz w:val="24"/>
          <w:szCs w:val="24"/>
          <w:lang w:val="ca-ES"/>
        </w:rPr>
      </w:pPr>
    </w:p>
    <w:p w14:paraId="0ADC3252"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Estaran exempts de substitució els festius pactats.</w:t>
      </w:r>
    </w:p>
    <w:p w14:paraId="0FA2C093" w14:textId="77777777" w:rsidR="00550B38" w:rsidDel="00101016" w:rsidRDefault="00550B38" w:rsidP="00550B38">
      <w:pPr>
        <w:spacing w:line="360" w:lineRule="auto"/>
        <w:jc w:val="both"/>
        <w:rPr>
          <w:del w:id="295" w:author="Axel Hoksi" w:date="2022-04-27T21:51:00Z"/>
          <w:rFonts w:ascii="Segoe UI Historic" w:hAnsi="Segoe UI Historic" w:cs="Segoe UI Historic"/>
          <w:sz w:val="24"/>
          <w:szCs w:val="24"/>
          <w:lang w:val="ca-ES"/>
        </w:rPr>
      </w:pPr>
      <w:r w:rsidRPr="00550B38">
        <w:rPr>
          <w:rFonts w:ascii="Segoe UI Historic" w:hAnsi="Segoe UI Historic" w:cs="Segoe UI Historic"/>
          <w:sz w:val="24"/>
          <w:szCs w:val="24"/>
          <w:lang w:val="ca-ES"/>
        </w:rPr>
        <w:t>En el cas que es produeixin situacions d’emergència externes al projecte es seguiran les consignes que en cada moment s’estableixin des dels diferents organismes competents, locals, autonòmics o estatals, i seran comunicades a la major brevetat a les famílies.</w:t>
      </w:r>
    </w:p>
    <w:p w14:paraId="14001170" w14:textId="77777777" w:rsidR="00101016" w:rsidRPr="00550B38" w:rsidRDefault="00101016" w:rsidP="00550B38">
      <w:pPr>
        <w:spacing w:line="360" w:lineRule="auto"/>
        <w:jc w:val="both"/>
        <w:rPr>
          <w:ins w:id="296" w:author="Axel Hoksi" w:date="2022-04-27T21:52:00Z"/>
          <w:rFonts w:ascii="Segoe UI Historic" w:hAnsi="Segoe UI Historic" w:cs="Segoe UI Historic"/>
          <w:sz w:val="24"/>
          <w:szCs w:val="24"/>
          <w:lang w:val="ca-ES"/>
        </w:rPr>
      </w:pPr>
    </w:p>
    <w:p w14:paraId="0DE335D9" w14:textId="77777777" w:rsidR="00B461B7" w:rsidRDefault="00B461B7" w:rsidP="00550B38">
      <w:pPr>
        <w:spacing w:line="360" w:lineRule="auto"/>
        <w:jc w:val="both"/>
        <w:rPr>
          <w:ins w:id="297" w:author="Axel Hoksi" w:date="2022-04-27T21:49:00Z"/>
          <w:rFonts w:ascii="Segoe UI Historic" w:hAnsi="Segoe UI Historic" w:cs="Segoe UI Historic"/>
          <w:b/>
          <w:sz w:val="24"/>
          <w:szCs w:val="24"/>
          <w:lang w:val="ca-ES"/>
        </w:rPr>
      </w:pPr>
    </w:p>
    <w:p w14:paraId="4EF92400" w14:textId="625FBD04"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b/>
          <w:sz w:val="24"/>
          <w:szCs w:val="24"/>
          <w:lang w:val="ca-ES"/>
        </w:rPr>
        <w:lastRenderedPageBreak/>
        <w:t xml:space="preserve">6. </w:t>
      </w:r>
      <w:r w:rsidR="00B62FA9">
        <w:rPr>
          <w:rFonts w:ascii="Segoe UI Historic" w:hAnsi="Segoe UI Historic" w:cs="Segoe UI Historic"/>
          <w:b/>
          <w:sz w:val="24"/>
          <w:szCs w:val="24"/>
          <w:lang w:val="ca-ES"/>
        </w:rPr>
        <w:t>Adaptació</w:t>
      </w:r>
    </w:p>
    <w:p w14:paraId="46E702D2" w14:textId="608D458E"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 cada infant se li dedicarà un període de benvinguda</w:t>
      </w:r>
      <w:r w:rsidR="00B62FA9">
        <w:rPr>
          <w:rFonts w:ascii="Segoe UI Historic" w:hAnsi="Segoe UI Historic" w:cs="Segoe UI Historic"/>
          <w:sz w:val="24"/>
          <w:szCs w:val="24"/>
          <w:lang w:val="ca-ES"/>
        </w:rPr>
        <w:t xml:space="preserve"> i/o adaptació</w:t>
      </w:r>
      <w:r w:rsidRPr="00550B38">
        <w:rPr>
          <w:rFonts w:ascii="Segoe UI Historic" w:hAnsi="Segoe UI Historic" w:cs="Segoe UI Historic"/>
          <w:sz w:val="24"/>
          <w:szCs w:val="24"/>
          <w:lang w:val="ca-ES"/>
        </w:rPr>
        <w:t xml:space="preserve"> personalitzat, amb ple respecte dels seus</w:t>
      </w:r>
      <w:r w:rsidR="006B715A">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diferents temps necessaris per a la separació dels pares, que serà pactat entre aquests i la</w:t>
      </w:r>
      <w:r w:rsidR="006B715A">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col·laboradora educativa.</w:t>
      </w:r>
    </w:p>
    <w:p w14:paraId="4229D711" w14:textId="5FCC6EE5"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Previ al període de benvinguda la mare de dia facilitarà a la família un qüestionari on es recopilaran dades importants que ajudaran a conèixer costums i preferències de l’infant. El període de benvinguda requereix la presència d'un dels pares a la llar de la mare de dia almenys per una o dues setmanes, (millor si sempre </w:t>
      </w:r>
      <w:r w:rsidR="00B62FA9">
        <w:rPr>
          <w:rFonts w:ascii="Segoe UI Historic" w:hAnsi="Segoe UI Historic" w:cs="Segoe UI Historic"/>
          <w:sz w:val="24"/>
          <w:szCs w:val="24"/>
          <w:lang w:val="ca-ES"/>
        </w:rPr>
        <w:t xml:space="preserve">és </w:t>
      </w:r>
      <w:r w:rsidRPr="00550B38">
        <w:rPr>
          <w:rFonts w:ascii="Segoe UI Historic" w:hAnsi="Segoe UI Historic" w:cs="Segoe UI Historic"/>
          <w:sz w:val="24"/>
          <w:szCs w:val="24"/>
          <w:lang w:val="ca-ES"/>
        </w:rPr>
        <w:t>el mateix) amb moments d'estades graduals i variables segons les necessitats de cada infant.</w:t>
      </w:r>
    </w:p>
    <w:p w14:paraId="4F0FC090" w14:textId="6A68E27C" w:rsidR="00101016"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La mare de dia necessita observar com els pares, que són els </w:t>
      </w:r>
      <w:r w:rsidR="004A70A3">
        <w:rPr>
          <w:rFonts w:ascii="Segoe UI Historic" w:hAnsi="Segoe UI Historic" w:cs="Segoe UI Historic"/>
          <w:sz w:val="24"/>
          <w:szCs w:val="24"/>
          <w:lang w:val="ca-ES"/>
        </w:rPr>
        <w:t>que millor coneixen a l’</w:t>
      </w:r>
      <w:r w:rsidRPr="00550B38">
        <w:rPr>
          <w:rFonts w:ascii="Segoe UI Historic" w:hAnsi="Segoe UI Historic" w:cs="Segoe UI Historic"/>
          <w:sz w:val="24"/>
          <w:szCs w:val="24"/>
          <w:lang w:val="ca-ES"/>
        </w:rPr>
        <w:t>infant, actuen amb ell. Generalment, la primera setmana seran ells els que el canviaran, alimentaran o posaran a dormir durant un temps màxim de dues / tres hores cada vegada, fins que, preferiblement durant la segona setmana, la mare de dia comenci a actuar amb l’infant sota la visió del familiar.</w:t>
      </w:r>
    </w:p>
    <w:p w14:paraId="18DAEBD1" w14:textId="77777777" w:rsidR="00550B38" w:rsidRPr="00550B38" w:rsidRDefault="00550B38" w:rsidP="00550B38">
      <w:pPr>
        <w:spacing w:line="360" w:lineRule="auto"/>
        <w:jc w:val="both"/>
        <w:rPr>
          <w:rFonts w:ascii="Segoe UI Historic" w:hAnsi="Segoe UI Historic" w:cs="Segoe UI Historic"/>
          <w:b/>
          <w:sz w:val="24"/>
          <w:szCs w:val="24"/>
          <w:lang w:val="ca-ES"/>
        </w:rPr>
      </w:pPr>
      <w:r w:rsidRPr="00550B38">
        <w:rPr>
          <w:rFonts w:ascii="Segoe UI Historic" w:hAnsi="Segoe UI Historic" w:cs="Segoe UI Historic"/>
          <w:b/>
          <w:sz w:val="24"/>
          <w:szCs w:val="24"/>
          <w:lang w:val="ca-ES"/>
        </w:rPr>
        <w:t>7. Protecció de dades</w:t>
      </w:r>
    </w:p>
    <w:p w14:paraId="2195642E" w14:textId="2A807E20" w:rsidR="00550B38" w:rsidDel="00274407" w:rsidRDefault="00F07161" w:rsidP="00550B38">
      <w:pPr>
        <w:spacing w:line="360" w:lineRule="auto"/>
        <w:jc w:val="both"/>
        <w:rPr>
          <w:del w:id="298" w:author="Axel Hoksi" w:date="2022-04-27T21:50:00Z"/>
          <w:rFonts w:ascii="Segoe UI Historic" w:hAnsi="Segoe UI Historic" w:cs="Segoe UI Historic"/>
          <w:sz w:val="24"/>
          <w:szCs w:val="24"/>
          <w:lang w:val="ca-ES"/>
        </w:rPr>
      </w:pPr>
      <w:r>
        <w:rPr>
          <w:rFonts w:ascii="Segoe UI Historic" w:hAnsi="Segoe UI Historic" w:cs="Segoe UI Historic"/>
          <w:sz w:val="24"/>
          <w:szCs w:val="24"/>
          <w:lang w:val="ca-ES"/>
        </w:rPr>
        <w:t xml:space="preserve">María Noguera Lechuga </w:t>
      </w:r>
      <w:r w:rsidR="00550B38" w:rsidRPr="00550B38">
        <w:rPr>
          <w:rFonts w:ascii="Segoe UI Historic" w:hAnsi="Segoe UI Historic" w:cs="Segoe UI Historic"/>
          <w:sz w:val="24"/>
          <w:szCs w:val="24"/>
          <w:lang w:val="ca-ES"/>
        </w:rPr>
        <w:t>en compliment de la Llei Orgànica 15/1999, de Protecció de Dades, així com del Reglament (UE) 2016/679 del Parlament Europeu i del Consell, de 27 d’abril de 2016, relatiu a la protecció de les persones físiques pel que respecta al tractament de dades personals i a la lliure circulació d’aquestes dades, informa que les dades aportades en aquest contracte podran ser incorporades al fitxer d’usuaris/es.</w:t>
      </w:r>
    </w:p>
    <w:p w14:paraId="7069CD0E" w14:textId="77777777" w:rsidR="004A70A3" w:rsidDel="00274407" w:rsidRDefault="004A70A3" w:rsidP="00550B38">
      <w:pPr>
        <w:spacing w:line="360" w:lineRule="auto"/>
        <w:jc w:val="both"/>
        <w:rPr>
          <w:del w:id="299" w:author="Axel Hoksi" w:date="2022-04-27T21:50:00Z"/>
          <w:rFonts w:ascii="Segoe UI Historic" w:hAnsi="Segoe UI Historic" w:cs="Segoe UI Historic"/>
          <w:sz w:val="24"/>
          <w:szCs w:val="24"/>
          <w:lang w:val="ca-ES"/>
        </w:rPr>
      </w:pPr>
    </w:p>
    <w:p w14:paraId="7CE37303" w14:textId="77777777" w:rsidR="004A70A3" w:rsidRDefault="004A70A3" w:rsidP="00550B38">
      <w:pPr>
        <w:spacing w:line="360" w:lineRule="auto"/>
        <w:jc w:val="both"/>
        <w:rPr>
          <w:rFonts w:ascii="Segoe UI Historic" w:hAnsi="Segoe UI Historic" w:cs="Segoe UI Historic"/>
          <w:sz w:val="24"/>
          <w:szCs w:val="24"/>
          <w:lang w:val="ca-ES"/>
        </w:rPr>
      </w:pPr>
    </w:p>
    <w:p w14:paraId="20462F13" w14:textId="25EC7F7C"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En el cas de modificació de la informació facilitada s’haurà de comunicar per escrit, amb la finalitat de mantenir actualitzades les dades. Es podrà exercir els drets d’accés, rectificació, cancel·lació i oposició, dirigint una sol·licitud signada a la mare de dia.</w:t>
      </w:r>
    </w:p>
    <w:p w14:paraId="27DAE653"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Amb la inscripció s'accepta implícitament cada norma d'aquest reglament.</w:t>
      </w:r>
    </w:p>
    <w:p w14:paraId="775208B7" w14:textId="77777777" w:rsidR="00274407" w:rsidRDefault="00274407" w:rsidP="00550B38">
      <w:pPr>
        <w:spacing w:line="360" w:lineRule="auto"/>
        <w:jc w:val="both"/>
        <w:rPr>
          <w:ins w:id="300" w:author="Axel Hoksi" w:date="2022-04-27T21:50:00Z"/>
          <w:rFonts w:ascii="Segoe UI Historic" w:hAnsi="Segoe UI Historic" w:cs="Segoe UI Historic"/>
          <w:sz w:val="24"/>
          <w:szCs w:val="24"/>
          <w:lang w:val="ca-ES"/>
        </w:rPr>
      </w:pPr>
    </w:p>
    <w:p w14:paraId="2E3785E1" w14:textId="77777777" w:rsidR="00274407" w:rsidRDefault="00274407" w:rsidP="00550B38">
      <w:pPr>
        <w:spacing w:line="360" w:lineRule="auto"/>
        <w:jc w:val="both"/>
        <w:rPr>
          <w:ins w:id="301" w:author="Axel Hoksi" w:date="2022-04-27T21:50:00Z"/>
          <w:rFonts w:ascii="Segoe UI Historic" w:hAnsi="Segoe UI Historic" w:cs="Segoe UI Historic"/>
          <w:sz w:val="24"/>
          <w:szCs w:val="24"/>
          <w:lang w:val="ca-ES"/>
        </w:rPr>
      </w:pPr>
    </w:p>
    <w:p w14:paraId="13C2BAB3" w14:textId="21254793"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lastRenderedPageBreak/>
        <w:br/>
        <w:t>De conformitat,</w:t>
      </w:r>
    </w:p>
    <w:p w14:paraId="30810F83"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Lloc i data </w:t>
      </w:r>
    </w:p>
    <w:p w14:paraId="623CEE0D"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56856447"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5664E5C9"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77D042BB"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B9D03A9" w14:textId="1445C126"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Signatura dels pares                                                                Signatura de la </w:t>
      </w:r>
      <w:ins w:id="302" w:author="Axel Hoksi" w:date="2022-04-27T21:50:00Z">
        <w:r w:rsidR="00101016">
          <w:rPr>
            <w:rFonts w:ascii="Segoe UI Historic" w:hAnsi="Segoe UI Historic" w:cs="Segoe UI Historic"/>
            <w:sz w:val="24"/>
            <w:szCs w:val="24"/>
            <w:lang w:val="ca-ES"/>
          </w:rPr>
          <w:t>M</w:t>
        </w:r>
      </w:ins>
      <w:del w:id="303" w:author="Axel Hoksi" w:date="2022-04-27T21:50:00Z">
        <w:r w:rsidRPr="00550B38" w:rsidDel="00101016">
          <w:rPr>
            <w:rFonts w:ascii="Segoe UI Historic" w:hAnsi="Segoe UI Historic" w:cs="Segoe UI Historic"/>
            <w:sz w:val="24"/>
            <w:szCs w:val="24"/>
            <w:lang w:val="ca-ES"/>
          </w:rPr>
          <w:delText>m</w:delText>
        </w:r>
      </w:del>
      <w:r w:rsidRPr="00550B38">
        <w:rPr>
          <w:rFonts w:ascii="Segoe UI Historic" w:hAnsi="Segoe UI Historic" w:cs="Segoe UI Historic"/>
          <w:sz w:val="24"/>
          <w:szCs w:val="24"/>
          <w:lang w:val="ca-ES"/>
        </w:rPr>
        <w:t xml:space="preserve">are de </w:t>
      </w:r>
      <w:ins w:id="304" w:author="Axel Hoksi" w:date="2022-04-27T21:50:00Z">
        <w:r w:rsidR="00101016">
          <w:rPr>
            <w:rFonts w:ascii="Segoe UI Historic" w:hAnsi="Segoe UI Historic" w:cs="Segoe UI Historic"/>
            <w:sz w:val="24"/>
            <w:szCs w:val="24"/>
            <w:lang w:val="ca-ES"/>
          </w:rPr>
          <w:t>D</w:t>
        </w:r>
      </w:ins>
      <w:del w:id="305" w:author="Axel Hoksi" w:date="2022-04-27T21:50:00Z">
        <w:r w:rsidRPr="00550B38" w:rsidDel="00101016">
          <w:rPr>
            <w:rFonts w:ascii="Segoe UI Historic" w:hAnsi="Segoe UI Historic" w:cs="Segoe UI Historic"/>
            <w:sz w:val="24"/>
            <w:szCs w:val="24"/>
            <w:lang w:val="ca-ES"/>
          </w:rPr>
          <w:delText>d</w:delText>
        </w:r>
      </w:del>
      <w:r w:rsidRPr="00550B38">
        <w:rPr>
          <w:rFonts w:ascii="Segoe UI Historic" w:hAnsi="Segoe UI Historic" w:cs="Segoe UI Historic"/>
          <w:sz w:val="24"/>
          <w:szCs w:val="24"/>
          <w:lang w:val="ca-ES"/>
        </w:rPr>
        <w:t>ia</w:t>
      </w:r>
    </w:p>
    <w:p w14:paraId="21A22A76" w14:textId="77777777" w:rsidR="00550B38" w:rsidRPr="00550B38" w:rsidRDefault="00550B38" w:rsidP="00550B38">
      <w:pPr>
        <w:spacing w:line="360" w:lineRule="auto"/>
        <w:rPr>
          <w:rFonts w:ascii="Segoe UI Historic" w:hAnsi="Segoe UI Historic" w:cs="Segoe UI Historic"/>
          <w:sz w:val="24"/>
          <w:szCs w:val="24"/>
          <w:lang w:val="ca-ES"/>
        </w:rPr>
      </w:pPr>
    </w:p>
    <w:p w14:paraId="6543AFF4" w14:textId="77777777" w:rsidR="00550B38" w:rsidRPr="00550B38" w:rsidRDefault="00550B38" w:rsidP="00550B38">
      <w:pPr>
        <w:spacing w:line="360" w:lineRule="auto"/>
        <w:rPr>
          <w:rFonts w:ascii="Segoe UI Historic" w:hAnsi="Segoe UI Historic" w:cs="Segoe UI Historic"/>
          <w:sz w:val="24"/>
          <w:szCs w:val="24"/>
          <w:lang w:val="ca-ES"/>
        </w:rPr>
      </w:pPr>
    </w:p>
    <w:p w14:paraId="70C22198" w14:textId="77777777" w:rsidR="00550B38" w:rsidRPr="00550B38" w:rsidRDefault="00550B38" w:rsidP="00550B38">
      <w:pPr>
        <w:spacing w:line="360" w:lineRule="auto"/>
        <w:rPr>
          <w:rFonts w:ascii="Segoe UI Historic" w:hAnsi="Segoe UI Historic" w:cs="Segoe UI Historic"/>
          <w:sz w:val="24"/>
          <w:szCs w:val="24"/>
          <w:lang w:val="ca-ES"/>
        </w:rPr>
      </w:pPr>
    </w:p>
    <w:p w14:paraId="628FAB05" w14:textId="77777777" w:rsidR="00550B38" w:rsidRPr="00550B38" w:rsidRDefault="00550B38" w:rsidP="00550B38">
      <w:pPr>
        <w:spacing w:line="360" w:lineRule="auto"/>
        <w:rPr>
          <w:rFonts w:ascii="Segoe UI Historic" w:hAnsi="Segoe UI Historic" w:cs="Segoe UI Historic"/>
          <w:sz w:val="24"/>
          <w:szCs w:val="24"/>
          <w:lang w:val="ca-ES"/>
        </w:rPr>
      </w:pPr>
    </w:p>
    <w:p w14:paraId="3CA0C0C0" w14:textId="4D022FC6"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Documentació adjunta: Fitxa de l’infant, fotocòpia llibre de família, fotocòpia DNI pare/mare, fotocòpia </w:t>
      </w:r>
      <w:r w:rsidR="00B62477" w:rsidRPr="00550B38">
        <w:rPr>
          <w:rFonts w:ascii="Segoe UI Historic" w:hAnsi="Segoe UI Historic" w:cs="Segoe UI Historic"/>
          <w:sz w:val="24"/>
          <w:szCs w:val="24"/>
          <w:lang w:val="ca-ES"/>
        </w:rPr>
        <w:t>targeta</w:t>
      </w:r>
      <w:r w:rsidRPr="00550B38">
        <w:rPr>
          <w:rFonts w:ascii="Segoe UI Historic" w:hAnsi="Segoe UI Historic" w:cs="Segoe UI Historic"/>
          <w:sz w:val="24"/>
          <w:szCs w:val="24"/>
          <w:lang w:val="ca-ES"/>
        </w:rPr>
        <w:t xml:space="preserve"> sanitària, autorització sortida al carrer, autorització per la reproducció d’imatges, autorització de subministrament de medicaments, llista de les persones autoritzades a recollir l’infant, protocol d’actuació en cas d’accident o malaltia greu, assabentat animals domèstics a la llar de criança, declaració responsable COVID</w:t>
      </w:r>
      <w:del w:id="306" w:author="Axel Hoksi" w:date="2022-04-27T21:56:00Z">
        <w:r w:rsidRPr="00550B38" w:rsidDel="0068036D">
          <w:rPr>
            <w:rFonts w:ascii="Segoe UI Historic" w:hAnsi="Segoe UI Historic" w:cs="Segoe UI Historic"/>
            <w:sz w:val="24"/>
            <w:szCs w:val="24"/>
            <w:lang w:val="ca-ES"/>
          </w:rPr>
          <w:delText>-</w:delText>
        </w:r>
      </w:del>
      <w:r w:rsidRPr="00550B38">
        <w:rPr>
          <w:rFonts w:ascii="Segoe UI Historic" w:hAnsi="Segoe UI Historic" w:cs="Segoe UI Historic"/>
          <w:sz w:val="24"/>
          <w:szCs w:val="24"/>
          <w:lang w:val="ca-ES"/>
        </w:rPr>
        <w:t>19.</w:t>
      </w:r>
    </w:p>
    <w:p w14:paraId="7E0F48BC"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2B663CF9"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br w:type="page"/>
      </w:r>
      <w:r w:rsidRPr="00550B38">
        <w:rPr>
          <w:rFonts w:ascii="Segoe UI Historic" w:hAnsi="Segoe UI Historic" w:cs="Segoe UI Historic"/>
          <w:sz w:val="24"/>
          <w:szCs w:val="24"/>
          <w:lang w:val="ca-ES"/>
        </w:rPr>
        <w:lastRenderedPageBreak/>
        <w:t>AUTORITZACIÓ SORTIDA AL CARRER</w:t>
      </w:r>
    </w:p>
    <w:p w14:paraId="3EB46394"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5958F640" w14:textId="6681D6EB" w:rsidR="00550B38" w:rsidRPr="00550B38" w:rsidRDefault="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En/na………………………………………………………………………………………amb DNI/passaport nº…………………………………………………….</w:t>
      </w:r>
      <w:r w:rsidR="00B62477">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autoritzo al/la meu/va fill/a…………………………………</w:t>
      </w:r>
      <w:r w:rsidR="00B62477">
        <w:rPr>
          <w:rFonts w:ascii="Segoe UI Historic" w:hAnsi="Segoe UI Historic" w:cs="Segoe UI Historic"/>
          <w:sz w:val="24"/>
          <w:szCs w:val="24"/>
          <w:lang w:val="ca-ES"/>
        </w:rPr>
        <w:t xml:space="preserve">............................................. </w:t>
      </w:r>
      <w:r w:rsidRPr="00550B38">
        <w:rPr>
          <w:rFonts w:ascii="Segoe UI Historic" w:hAnsi="Segoe UI Historic" w:cs="Segoe UI Historic"/>
          <w:sz w:val="24"/>
          <w:szCs w:val="24"/>
          <w:lang w:val="ca-ES"/>
        </w:rPr>
        <w:t xml:space="preserve">a participar en les sortides programades pel servei de Mare de Dia portat a terme per </w:t>
      </w:r>
      <w:r w:rsidR="00B62477">
        <w:rPr>
          <w:rFonts w:ascii="Segoe UI Historic" w:hAnsi="Segoe UI Historic" w:cs="Segoe UI Historic"/>
          <w:sz w:val="24"/>
          <w:szCs w:val="24"/>
          <w:lang w:val="ca-ES"/>
        </w:rPr>
        <w:t xml:space="preserve">María Noguera Lechuga amb </w:t>
      </w:r>
      <w:r w:rsidRPr="00550B38">
        <w:rPr>
          <w:rFonts w:ascii="Segoe UI Historic" w:hAnsi="Segoe UI Historic" w:cs="Segoe UI Historic"/>
          <w:sz w:val="24"/>
          <w:szCs w:val="24"/>
          <w:lang w:val="ca-ES"/>
        </w:rPr>
        <w:t xml:space="preserve">DNI </w:t>
      </w:r>
      <w:r w:rsidR="00B62477">
        <w:rPr>
          <w:rFonts w:ascii="Segoe UI Historic" w:hAnsi="Segoe UI Historic" w:cs="Segoe UI Historic"/>
          <w:sz w:val="24"/>
          <w:szCs w:val="24"/>
          <w:lang w:val="ca-ES"/>
        </w:rPr>
        <w:t>48392263-X.</w:t>
      </w:r>
    </w:p>
    <w:p w14:paraId="44EBDB3A" w14:textId="77777777" w:rsidR="00550B38" w:rsidRPr="00550B38" w:rsidRDefault="00550B38">
      <w:pPr>
        <w:spacing w:line="360" w:lineRule="auto"/>
        <w:jc w:val="both"/>
        <w:rPr>
          <w:rFonts w:ascii="Segoe UI Historic" w:hAnsi="Segoe UI Historic" w:cs="Segoe UI Historic"/>
          <w:sz w:val="24"/>
          <w:szCs w:val="24"/>
          <w:lang w:val="ca-ES"/>
        </w:rPr>
      </w:pPr>
    </w:p>
    <w:p w14:paraId="27462214" w14:textId="77777777" w:rsidR="00550B38" w:rsidRPr="00550B38" w:rsidRDefault="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Barcelona, ………. de ………………….. de ………</w:t>
      </w:r>
    </w:p>
    <w:p w14:paraId="48962338"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42D1FFE6"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D52EB42"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4117E824" w14:textId="530F843A"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ins w:id="307" w:author="Axel Hoksi" w:date="2022-04-27T21:51:00Z">
        <w:r w:rsidR="00101016">
          <w:rPr>
            <w:rFonts w:ascii="Segoe UI Historic" w:hAnsi="Segoe UI Historic" w:cs="Segoe UI Historic"/>
            <w:sz w:val="24"/>
            <w:szCs w:val="24"/>
            <w:lang w:val="ca-ES"/>
          </w:rPr>
          <w:t>S</w:t>
        </w:r>
      </w:ins>
      <w:del w:id="308" w:author="Axel Hoksi" w:date="2022-04-27T21:51:00Z">
        <w:r w:rsidRPr="00550B38" w:rsidDel="00101016">
          <w:rPr>
            <w:rFonts w:ascii="Segoe UI Historic" w:hAnsi="Segoe UI Historic" w:cs="Segoe UI Historic"/>
            <w:sz w:val="24"/>
            <w:szCs w:val="24"/>
            <w:lang w:val="ca-ES"/>
          </w:rPr>
          <w:delText>s</w:delText>
        </w:r>
      </w:del>
      <w:r w:rsidRPr="00550B38">
        <w:rPr>
          <w:rFonts w:ascii="Segoe UI Historic" w:hAnsi="Segoe UI Historic" w:cs="Segoe UI Historic"/>
          <w:sz w:val="24"/>
          <w:szCs w:val="24"/>
          <w:lang w:val="ca-ES"/>
        </w:rPr>
        <w:t>ignatura del pare, la mare o tutor legal)</w:t>
      </w:r>
    </w:p>
    <w:p w14:paraId="4D318A83"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09BB0D7"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br w:type="page"/>
      </w:r>
    </w:p>
    <w:p w14:paraId="6FDBD523"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lastRenderedPageBreak/>
        <w:t>AUTORITZACIÓ PER LA REPRODUCCIÓ D’IMATGES</w:t>
      </w:r>
    </w:p>
    <w:p w14:paraId="5F8C7FEC"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2C146ECE" w14:textId="09035D40"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En/na………………………………………………………………………………………amb DNI/passaport nº……………………………………………………., coneixent el reconeixement del dret a la pròpia imatge establert per l’article 18.1 de la Constitució i regulat per la Llei Orgànica1/1982, de 5 de maig, de protecció del dret a l'honor, a la intimitat personal i familiar i a la pròpia imatge, autoritzo a que </w:t>
      </w:r>
      <w:r w:rsidR="00B62477">
        <w:rPr>
          <w:rFonts w:ascii="Segoe UI Historic" w:hAnsi="Segoe UI Historic" w:cs="Segoe UI Historic"/>
          <w:sz w:val="24"/>
          <w:szCs w:val="24"/>
          <w:lang w:val="ca-ES"/>
        </w:rPr>
        <w:t xml:space="preserve">María Noguera Lechuga </w:t>
      </w:r>
      <w:r w:rsidRPr="00550B38">
        <w:rPr>
          <w:rFonts w:ascii="Segoe UI Historic" w:hAnsi="Segoe UI Historic" w:cs="Segoe UI Historic"/>
          <w:sz w:val="24"/>
          <w:szCs w:val="24"/>
          <w:lang w:val="ca-ES"/>
        </w:rPr>
        <w:t>pugui captar imatges del/la meu/va fill/a  …………………………………………………</w:t>
      </w:r>
    </w:p>
    <w:p w14:paraId="26EBA828" w14:textId="4912BA45"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per mitjà de fotografies i vídeos. També autoritzo a la mare de dia per a què després d’ensenyar-nos la imatge i prèvia autorització verbal d’aquell cas concret pugui reproduir i publicar les imatges captades a la seva pàgina web</w:t>
      </w:r>
      <w:r w:rsidR="00B62477">
        <w:rPr>
          <w:rFonts w:ascii="Segoe UI Historic" w:hAnsi="Segoe UI Historic" w:cs="Segoe UI Historic"/>
          <w:sz w:val="24"/>
          <w:szCs w:val="24"/>
          <w:lang w:val="ca-ES"/>
        </w:rPr>
        <w:t>.</w:t>
      </w:r>
    </w:p>
    <w:p w14:paraId="399EDFC6"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1EFB6F38"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Barcelona, ………. de ………………….. de ………</w:t>
      </w:r>
    </w:p>
    <w:p w14:paraId="2EE68B57"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5D7C53D5"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4F592049" w14:textId="6BEB5CEF"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ins w:id="309" w:author="Axel Hoksi" w:date="2022-04-27T21:52:00Z">
        <w:r w:rsidR="008C74CB">
          <w:rPr>
            <w:rFonts w:ascii="Segoe UI Historic" w:hAnsi="Segoe UI Historic" w:cs="Segoe UI Historic"/>
            <w:sz w:val="24"/>
            <w:szCs w:val="24"/>
            <w:lang w:val="ca-ES"/>
          </w:rPr>
          <w:t>S</w:t>
        </w:r>
      </w:ins>
      <w:del w:id="310" w:author="Axel Hoksi" w:date="2022-04-27T21:52:00Z">
        <w:r w:rsidRPr="00550B38" w:rsidDel="008C74CB">
          <w:rPr>
            <w:rFonts w:ascii="Segoe UI Historic" w:hAnsi="Segoe UI Historic" w:cs="Segoe UI Historic"/>
            <w:sz w:val="24"/>
            <w:szCs w:val="24"/>
            <w:lang w:val="ca-ES"/>
          </w:rPr>
          <w:delText>s</w:delText>
        </w:r>
      </w:del>
      <w:r w:rsidRPr="00550B38">
        <w:rPr>
          <w:rFonts w:ascii="Segoe UI Historic" w:hAnsi="Segoe UI Historic" w:cs="Segoe UI Historic"/>
          <w:sz w:val="24"/>
          <w:szCs w:val="24"/>
          <w:lang w:val="ca-ES"/>
        </w:rPr>
        <w:t>ignatura del pare, la mare o tutor legal)</w:t>
      </w:r>
    </w:p>
    <w:p w14:paraId="29387ED1"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br w:type="page"/>
      </w:r>
      <w:r w:rsidRPr="00550B38">
        <w:rPr>
          <w:rFonts w:ascii="Segoe UI Historic" w:hAnsi="Segoe UI Historic" w:cs="Segoe UI Historic"/>
          <w:sz w:val="24"/>
          <w:szCs w:val="24"/>
          <w:lang w:val="ca-ES"/>
        </w:rPr>
        <w:lastRenderedPageBreak/>
        <w:t>AUTORITZACIÓ DE SUBMINISTRAMENT DE MEDICAMENTS</w:t>
      </w:r>
    </w:p>
    <w:p w14:paraId="0355879E" w14:textId="77777777" w:rsidR="00C935A0" w:rsidRDefault="00C935A0" w:rsidP="00550B38">
      <w:pPr>
        <w:spacing w:line="360" w:lineRule="auto"/>
        <w:jc w:val="both"/>
        <w:rPr>
          <w:rFonts w:ascii="Segoe UI Historic" w:hAnsi="Segoe UI Historic" w:cs="Segoe UI Historic"/>
          <w:sz w:val="24"/>
          <w:szCs w:val="24"/>
          <w:lang w:val="ca-ES"/>
        </w:rPr>
      </w:pPr>
    </w:p>
    <w:p w14:paraId="1960E743" w14:textId="5AF1A50B"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En/na……………………………………………………………………………………… amb DNI/passaport nº……………………………………………………., autoritzo a </w:t>
      </w:r>
      <w:r w:rsidR="00B62477">
        <w:rPr>
          <w:rFonts w:ascii="Segoe UI Historic" w:hAnsi="Segoe UI Historic" w:cs="Segoe UI Historic"/>
          <w:sz w:val="24"/>
          <w:szCs w:val="24"/>
          <w:lang w:val="ca-ES"/>
        </w:rPr>
        <w:t xml:space="preserve">María Noguera Lechuga </w:t>
      </w:r>
      <w:r w:rsidRPr="00550B38">
        <w:rPr>
          <w:rFonts w:ascii="Segoe UI Historic" w:hAnsi="Segoe UI Historic" w:cs="Segoe UI Historic"/>
          <w:sz w:val="24"/>
          <w:szCs w:val="24"/>
          <w:lang w:val="ca-ES"/>
        </w:rPr>
        <w:t>a subministrar al/la meu/va fill/a  ………………………………………………… la següent medicació:</w:t>
      </w:r>
    </w:p>
    <w:p w14:paraId="25399349"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Nom dels medicaments autoritzats:................................................................................................</w:t>
      </w:r>
    </w:p>
    <w:p w14:paraId="2CD4296B" w14:textId="77777777" w:rsidR="00550B38" w:rsidRPr="00550B38" w:rsidRDefault="00550B38" w:rsidP="00550B38">
      <w:pPr>
        <w:rPr>
          <w:rFonts w:ascii="Segoe UI Historic" w:hAnsi="Segoe UI Historic" w:cs="Segoe UI Historic"/>
          <w:sz w:val="24"/>
          <w:szCs w:val="24"/>
          <w:lang w:val="ca-ES"/>
        </w:rPr>
      </w:pPr>
    </w:p>
    <w:p w14:paraId="6245B5CD"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Posologia:...............................................................................................................................................</w:t>
      </w:r>
    </w:p>
    <w:p w14:paraId="275C61B3" w14:textId="77777777" w:rsidR="00550B38" w:rsidRPr="00550B38" w:rsidRDefault="00550B38" w:rsidP="00550B38">
      <w:pPr>
        <w:rPr>
          <w:rFonts w:ascii="Segoe UI Historic" w:hAnsi="Segoe UI Historic" w:cs="Segoe UI Historic"/>
          <w:sz w:val="24"/>
          <w:szCs w:val="24"/>
          <w:lang w:val="ca-ES"/>
        </w:rPr>
      </w:pPr>
    </w:p>
    <w:p w14:paraId="1E1CDCE8"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545371B1" w14:textId="77777777" w:rsidR="00550B38" w:rsidRPr="00550B38" w:rsidRDefault="00550B38" w:rsidP="00550B38">
      <w:pPr>
        <w:rPr>
          <w:rFonts w:ascii="Segoe UI Historic" w:hAnsi="Segoe UI Historic" w:cs="Segoe UI Historic"/>
          <w:sz w:val="24"/>
          <w:szCs w:val="24"/>
          <w:lang w:val="ca-ES"/>
        </w:rPr>
      </w:pPr>
    </w:p>
    <w:p w14:paraId="203D8319"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72DB09DB" w14:textId="77777777" w:rsidR="00550B38" w:rsidRPr="00550B38" w:rsidRDefault="00550B38" w:rsidP="00550B38">
      <w:pPr>
        <w:rPr>
          <w:rFonts w:ascii="Segoe UI Historic" w:hAnsi="Segoe UI Historic" w:cs="Segoe UI Historic"/>
          <w:sz w:val="24"/>
          <w:szCs w:val="24"/>
          <w:lang w:val="ca-ES"/>
        </w:rPr>
      </w:pPr>
    </w:p>
    <w:p w14:paraId="5816041A"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5FA848DD" w14:textId="77777777" w:rsidR="00550B38" w:rsidRPr="00550B38" w:rsidRDefault="00550B38" w:rsidP="00550B38">
      <w:pPr>
        <w:rPr>
          <w:rFonts w:ascii="Segoe UI Historic" w:hAnsi="Segoe UI Historic" w:cs="Segoe UI Historic"/>
          <w:sz w:val="24"/>
          <w:szCs w:val="24"/>
          <w:lang w:val="ca-ES"/>
        </w:rPr>
      </w:pPr>
    </w:p>
    <w:p w14:paraId="560023F2"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Altres:.....................................................................................................................................................</w:t>
      </w:r>
    </w:p>
    <w:p w14:paraId="5E6FD6B3" w14:textId="77777777" w:rsidR="00550B38" w:rsidRPr="00550B38" w:rsidRDefault="00550B38" w:rsidP="00550B38">
      <w:pPr>
        <w:rPr>
          <w:rFonts w:ascii="Segoe UI Historic" w:hAnsi="Segoe UI Historic" w:cs="Segoe UI Historic"/>
          <w:sz w:val="24"/>
          <w:szCs w:val="24"/>
          <w:lang w:val="ca-ES"/>
        </w:rPr>
      </w:pPr>
    </w:p>
    <w:p w14:paraId="038C7E6D"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3FDAD691" w14:textId="77777777" w:rsidR="00550B38" w:rsidRPr="00550B38" w:rsidRDefault="00550B38" w:rsidP="00550B38">
      <w:pPr>
        <w:rPr>
          <w:rFonts w:ascii="Segoe UI Historic" w:hAnsi="Segoe UI Historic" w:cs="Segoe UI Historic"/>
          <w:sz w:val="24"/>
          <w:szCs w:val="24"/>
          <w:lang w:val="ca-ES"/>
        </w:rPr>
      </w:pPr>
    </w:p>
    <w:p w14:paraId="496650A4"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753086DB" w14:textId="77777777" w:rsidR="00550B38" w:rsidRPr="00550B38" w:rsidRDefault="00550B38" w:rsidP="00550B38">
      <w:pPr>
        <w:rPr>
          <w:rFonts w:ascii="Segoe UI Historic" w:hAnsi="Segoe UI Historic" w:cs="Segoe UI Historic"/>
          <w:sz w:val="24"/>
          <w:szCs w:val="24"/>
          <w:lang w:val="ca-ES"/>
        </w:rPr>
      </w:pPr>
    </w:p>
    <w:p w14:paraId="61B2733F"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p>
    <w:p w14:paraId="15FC231D" w14:textId="77777777" w:rsidR="00550B38" w:rsidRPr="00550B38" w:rsidRDefault="00550B38" w:rsidP="00550B38">
      <w:pPr>
        <w:rPr>
          <w:rFonts w:ascii="Segoe UI Historic" w:hAnsi="Segoe UI Historic" w:cs="Segoe UI Historic"/>
          <w:sz w:val="24"/>
          <w:szCs w:val="24"/>
          <w:lang w:val="ca-ES"/>
        </w:rPr>
      </w:pPr>
    </w:p>
    <w:p w14:paraId="04DBC03E"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Els pares hauran de donar fotocòpia de la recepta mèdica</w:t>
      </w:r>
    </w:p>
    <w:p w14:paraId="7D6AC08B" w14:textId="77777777" w:rsidR="00550B38" w:rsidRPr="00550B38" w:rsidRDefault="00550B38" w:rsidP="00550B38">
      <w:pPr>
        <w:rPr>
          <w:rFonts w:ascii="Segoe UI Historic" w:hAnsi="Segoe UI Historic" w:cs="Segoe UI Historic"/>
          <w:sz w:val="24"/>
          <w:szCs w:val="24"/>
          <w:lang w:val="ca-ES"/>
        </w:rPr>
      </w:pPr>
    </w:p>
    <w:p w14:paraId="37D5987F"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Barcelona, ………. de ………………….. de ………</w:t>
      </w:r>
    </w:p>
    <w:p w14:paraId="0C68BACB"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28D2C78D" w14:textId="5ADAE611"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del w:id="311" w:author="Axel Hoksi" w:date="2022-04-27T21:52:00Z">
        <w:r w:rsidRPr="00550B38" w:rsidDel="008C74CB">
          <w:rPr>
            <w:rFonts w:ascii="Segoe UI Historic" w:hAnsi="Segoe UI Historic" w:cs="Segoe UI Historic"/>
            <w:sz w:val="24"/>
            <w:szCs w:val="24"/>
            <w:lang w:val="ca-ES"/>
          </w:rPr>
          <w:delText>s</w:delText>
        </w:r>
      </w:del>
      <w:ins w:id="312" w:author="Axel Hoksi" w:date="2022-04-27T21:52:00Z">
        <w:r w:rsidR="008C74CB">
          <w:rPr>
            <w:rFonts w:ascii="Segoe UI Historic" w:hAnsi="Segoe UI Historic" w:cs="Segoe UI Historic"/>
            <w:sz w:val="24"/>
            <w:szCs w:val="24"/>
            <w:lang w:val="ca-ES"/>
          </w:rPr>
          <w:t>S</w:t>
        </w:r>
      </w:ins>
      <w:r w:rsidRPr="00550B38">
        <w:rPr>
          <w:rFonts w:ascii="Segoe UI Historic" w:hAnsi="Segoe UI Historic" w:cs="Segoe UI Historic"/>
          <w:sz w:val="24"/>
          <w:szCs w:val="24"/>
          <w:lang w:val="ca-ES"/>
        </w:rPr>
        <w:t>ignatura del pare, la mare o tutor legal)</w:t>
      </w:r>
    </w:p>
    <w:p w14:paraId="393E42D7"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br w:type="page"/>
      </w:r>
      <w:r w:rsidRPr="00550B38">
        <w:rPr>
          <w:rFonts w:ascii="Segoe UI Historic" w:hAnsi="Segoe UI Historic" w:cs="Segoe UI Historic"/>
          <w:sz w:val="24"/>
          <w:szCs w:val="24"/>
          <w:lang w:val="ca-ES"/>
        </w:rPr>
        <w:lastRenderedPageBreak/>
        <w:t>LLISTA DE LES PERSONES AUTORITZADES A RECOLLIR L’INFANT</w:t>
      </w:r>
    </w:p>
    <w:p w14:paraId="24970B0C"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518F9623"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 xml:space="preserve">En/na………………………………………………………………………………………amb DNI/passaport nº…………………………………… com a pare/mare/tutor legal de ……………………………………………………………………………….., </w:t>
      </w:r>
    </w:p>
    <w:p w14:paraId="0C7FA132"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autoritzo a……………………………………amb DNI/passaport nº……………………</w:t>
      </w:r>
    </w:p>
    <w:p w14:paraId="1757C4E5"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I a …………………………………………amb DNI/passaport nº………………………</w:t>
      </w:r>
    </w:p>
    <w:p w14:paraId="1D2954D8"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I a …………………………………………amb DNI/passaport nº………………………</w:t>
      </w:r>
    </w:p>
    <w:p w14:paraId="55A8992A"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I a …………………………………………amb DNI/passaport nº………………………</w:t>
      </w:r>
    </w:p>
    <w:p w14:paraId="4008D106" w14:textId="77777777" w:rsidR="00550B38" w:rsidRPr="00550B38" w:rsidRDefault="00550B38" w:rsidP="00550B38">
      <w:pPr>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a recollir el meu fill/a.</w:t>
      </w:r>
    </w:p>
    <w:p w14:paraId="2D47BB2E" w14:textId="77777777" w:rsidR="00550B38" w:rsidRPr="00550B38" w:rsidRDefault="00550B38" w:rsidP="00550B38">
      <w:pPr>
        <w:rPr>
          <w:rFonts w:ascii="Segoe UI Historic" w:hAnsi="Segoe UI Historic" w:cs="Segoe UI Historic"/>
          <w:sz w:val="24"/>
          <w:szCs w:val="24"/>
          <w:lang w:val="ca-ES"/>
        </w:rPr>
      </w:pPr>
    </w:p>
    <w:p w14:paraId="33E4B20C" w14:textId="77777777" w:rsidR="00550B38" w:rsidRPr="00550B38" w:rsidRDefault="00550B38" w:rsidP="00550B38">
      <w:pPr>
        <w:rPr>
          <w:rFonts w:ascii="Segoe UI Historic" w:hAnsi="Segoe UI Historic" w:cs="Segoe UI Historic"/>
          <w:sz w:val="24"/>
          <w:szCs w:val="24"/>
          <w:lang w:val="ca-ES"/>
        </w:rPr>
      </w:pPr>
    </w:p>
    <w:p w14:paraId="678F4422" w14:textId="77777777" w:rsidR="00550B38" w:rsidRPr="00550B38" w:rsidRDefault="00550B38" w:rsidP="00550B38">
      <w:pPr>
        <w:rPr>
          <w:rFonts w:ascii="Segoe UI Historic" w:hAnsi="Segoe UI Historic" w:cs="Segoe UI Historic"/>
          <w:sz w:val="24"/>
          <w:szCs w:val="24"/>
          <w:lang w:val="ca-ES"/>
        </w:rPr>
      </w:pPr>
    </w:p>
    <w:p w14:paraId="7E35BB04" w14:textId="77777777" w:rsidR="00550B38" w:rsidRPr="00550B38" w:rsidRDefault="00550B38" w:rsidP="00550B38">
      <w:pPr>
        <w:rPr>
          <w:rFonts w:ascii="Segoe UI Historic" w:hAnsi="Segoe UI Historic" w:cs="Segoe UI Historic"/>
          <w:sz w:val="24"/>
          <w:szCs w:val="24"/>
          <w:lang w:val="ca-ES"/>
        </w:rPr>
      </w:pPr>
    </w:p>
    <w:p w14:paraId="6E549384" w14:textId="77777777"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Barcelona, ………. de ………………….. de ………</w:t>
      </w:r>
    </w:p>
    <w:p w14:paraId="3DAC33F4"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1251DB01"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694B7427"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EB3DE41"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25620E2D" w14:textId="48B1BE5E"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t>(</w:t>
      </w:r>
      <w:del w:id="313" w:author="Axel Hoksi" w:date="2022-04-27T21:52:00Z">
        <w:r w:rsidRPr="00550B38" w:rsidDel="008C74CB">
          <w:rPr>
            <w:rFonts w:ascii="Segoe UI Historic" w:hAnsi="Segoe UI Historic" w:cs="Segoe UI Historic"/>
            <w:sz w:val="24"/>
            <w:szCs w:val="24"/>
            <w:lang w:val="ca-ES"/>
          </w:rPr>
          <w:delText>s</w:delText>
        </w:r>
      </w:del>
      <w:ins w:id="314" w:author="Axel Hoksi" w:date="2022-04-27T21:52:00Z">
        <w:r w:rsidR="008C74CB">
          <w:rPr>
            <w:rFonts w:ascii="Segoe UI Historic" w:hAnsi="Segoe UI Historic" w:cs="Segoe UI Historic"/>
            <w:sz w:val="24"/>
            <w:szCs w:val="24"/>
            <w:lang w:val="ca-ES"/>
          </w:rPr>
          <w:t>S</w:t>
        </w:r>
      </w:ins>
      <w:r w:rsidRPr="00550B38">
        <w:rPr>
          <w:rFonts w:ascii="Segoe UI Historic" w:hAnsi="Segoe UI Historic" w:cs="Segoe UI Historic"/>
          <w:sz w:val="24"/>
          <w:szCs w:val="24"/>
          <w:lang w:val="ca-ES"/>
        </w:rPr>
        <w:t>ignatura del pare, la mare o tutor legal)</w:t>
      </w:r>
    </w:p>
    <w:p w14:paraId="3DC68E6B" w14:textId="77777777" w:rsidR="00550B38" w:rsidRPr="00550B38" w:rsidRDefault="00550B38" w:rsidP="00550B38">
      <w:pPr>
        <w:rPr>
          <w:rFonts w:ascii="Segoe UI Historic" w:hAnsi="Segoe UI Historic" w:cs="Segoe UI Historic"/>
          <w:sz w:val="24"/>
          <w:szCs w:val="24"/>
          <w:lang w:val="ca-ES"/>
        </w:rPr>
      </w:pPr>
    </w:p>
    <w:p w14:paraId="05526FF3" w14:textId="77777777" w:rsidR="00550B38" w:rsidRPr="00550B38" w:rsidRDefault="00550B38" w:rsidP="00550B38">
      <w:pPr>
        <w:rPr>
          <w:rFonts w:ascii="Segoe UI Historic" w:hAnsi="Segoe UI Historic" w:cs="Segoe UI Historic"/>
          <w:sz w:val="24"/>
          <w:szCs w:val="24"/>
          <w:lang w:val="ca-ES"/>
        </w:rPr>
      </w:pPr>
    </w:p>
    <w:p w14:paraId="469D5EEC" w14:textId="77777777" w:rsidR="00550B38" w:rsidRPr="00550B38" w:rsidRDefault="00550B38" w:rsidP="00550B38">
      <w:pPr>
        <w:rPr>
          <w:rFonts w:ascii="Segoe UI Historic" w:hAnsi="Segoe UI Historic" w:cs="Segoe UI Historic"/>
          <w:sz w:val="24"/>
          <w:szCs w:val="24"/>
          <w:lang w:val="ca-ES"/>
        </w:rPr>
      </w:pPr>
    </w:p>
    <w:p w14:paraId="1E4F4C91" w14:textId="77777777" w:rsidR="00550B38" w:rsidRPr="002E5870" w:rsidRDefault="00550B38" w:rsidP="00550B38">
      <w:pPr>
        <w:rPr>
          <w:rFonts w:ascii="Segoe UI Historic" w:hAnsi="Segoe UI Historic" w:cs="Segoe UI Historic"/>
          <w:sz w:val="24"/>
          <w:szCs w:val="24"/>
          <w:u w:val="single"/>
          <w:lang w:val="ca-ES"/>
        </w:rPr>
      </w:pPr>
    </w:p>
    <w:p w14:paraId="63391F6E" w14:textId="77777777" w:rsidR="00550B38" w:rsidRPr="00550B38" w:rsidRDefault="00550B38" w:rsidP="00550B38">
      <w:pPr>
        <w:rPr>
          <w:rFonts w:ascii="Segoe UI Historic" w:hAnsi="Segoe UI Historic" w:cs="Segoe UI Historic"/>
          <w:sz w:val="24"/>
          <w:szCs w:val="24"/>
          <w:lang w:val="ca-ES"/>
        </w:rPr>
      </w:pPr>
    </w:p>
    <w:p w14:paraId="2177A71D" w14:textId="77777777" w:rsidR="00550B38" w:rsidRPr="00550B38" w:rsidRDefault="00550B38" w:rsidP="00550B38">
      <w:pPr>
        <w:rPr>
          <w:rFonts w:ascii="Segoe UI Historic" w:hAnsi="Segoe UI Historic" w:cs="Segoe UI Historic"/>
          <w:sz w:val="24"/>
          <w:szCs w:val="24"/>
          <w:lang w:val="ca-ES"/>
        </w:rPr>
      </w:pPr>
    </w:p>
    <w:p w14:paraId="2125FC9F" w14:textId="786BACB4" w:rsidR="00550B38" w:rsidRDefault="00550B38" w:rsidP="00550B38">
      <w:pPr>
        <w:pBdr>
          <w:bottom w:val="single" w:sz="12" w:space="1" w:color="auto"/>
        </w:pBd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lastRenderedPageBreak/>
        <w:t>PROTOCOL D’ACTUACIÓ EN CAS D’ACCIDENT O MALALTIA GREU</w:t>
      </w:r>
    </w:p>
    <w:p w14:paraId="49591F87" w14:textId="77777777" w:rsidR="00550B38" w:rsidRPr="00550B38" w:rsidRDefault="00550B38" w:rsidP="00550B38">
      <w:pPr>
        <w:spacing w:line="360" w:lineRule="auto"/>
        <w:jc w:val="both"/>
        <w:rPr>
          <w:rFonts w:ascii="Segoe UI Historic" w:hAnsi="Segoe UI Historic" w:cs="Segoe UI Historic"/>
          <w:noProof/>
          <w:sz w:val="24"/>
          <w:szCs w:val="24"/>
          <w:lang w:val="ca-ES"/>
        </w:rPr>
      </w:pPr>
    </w:p>
    <w:p w14:paraId="301CA51F" w14:textId="1E19F0ED"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En........................................................................................................................................nascut a.................................................amb DNI...................................I......................................................................................................................... nascuda a ..............................................amb DNI...................................</w:t>
      </w:r>
    </w:p>
    <w:p w14:paraId="0F32D707" w14:textId="77777777"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pare/mare/tutor legal  de.............................................................................</w:t>
      </w:r>
    </w:p>
    <w:p w14:paraId="5B5A332B" w14:textId="77777777"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accepten que:</w:t>
      </w:r>
    </w:p>
    <w:p w14:paraId="2C4BAF96" w14:textId="687BAB1B"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 xml:space="preserve">1) En cas d’accident o malaltia greu del seu fill/filla durant les hores que passa </w:t>
      </w:r>
      <w:r w:rsidRPr="004A70A3">
        <w:rPr>
          <w:rFonts w:ascii="Segoe UI Historic" w:hAnsi="Segoe UI Historic" w:cs="Segoe UI Historic"/>
          <w:noProof/>
          <w:sz w:val="24"/>
          <w:szCs w:val="24"/>
          <w:lang w:val="ca-ES"/>
        </w:rPr>
        <w:t>a</w:t>
      </w:r>
      <w:r w:rsidRPr="004A70A3">
        <w:rPr>
          <w:rFonts w:ascii="Segoe UI Historic" w:hAnsi="Segoe UI Historic" w:cs="Segoe UI Historic"/>
          <w:sz w:val="24"/>
          <w:szCs w:val="24"/>
          <w:lang w:val="ca-ES"/>
        </w:rPr>
        <w:t xml:space="preserve"> la Llar</w:t>
      </w:r>
      <w:r w:rsidRPr="00550B38">
        <w:rPr>
          <w:rFonts w:ascii="Segoe UI Historic" w:hAnsi="Segoe UI Historic" w:cs="Segoe UI Historic"/>
          <w:noProof/>
          <w:sz w:val="24"/>
          <w:szCs w:val="24"/>
          <w:lang w:val="ca-ES"/>
        </w:rPr>
        <w:t>, un membre present a l’espai trucarà a una ambulància per tal que obtingui assistència hospitàlaria el més ràpid possible, assumint ambdues parts que existirà un lapse de temps per a la utilització dels serveis hospitalaris (el temps que trigui a arribar a l’hospital);</w:t>
      </w:r>
    </w:p>
    <w:p w14:paraId="694C4FFF" w14:textId="77777777"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2) En aquests casos, es trucarà al pare, mare o tutor (o altres telèfons de conctacte) fins a localitzar algun familiar de l’infant i assegurar que aquest es pugui desplaçar a l’hospital el més ràpid possible;</w:t>
      </w:r>
    </w:p>
    <w:p w14:paraId="068522C5" w14:textId="77777777"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 xml:space="preserve">3) En aquests casos, </w:t>
      </w:r>
      <w:r w:rsidRPr="00550B38">
        <w:rPr>
          <w:rFonts w:ascii="Segoe UI Historic" w:hAnsi="Segoe UI Historic" w:cs="Segoe UI Historic"/>
          <w:b/>
          <w:sz w:val="24"/>
          <w:szCs w:val="24"/>
          <w:lang w:val="ca-ES"/>
        </w:rPr>
        <w:t xml:space="preserve">la mare de dia </w:t>
      </w:r>
      <w:r w:rsidRPr="00550B38">
        <w:rPr>
          <w:rFonts w:ascii="Segoe UI Historic" w:hAnsi="Segoe UI Historic" w:cs="Segoe UI Historic"/>
          <w:noProof/>
          <w:sz w:val="24"/>
          <w:szCs w:val="24"/>
          <w:lang w:val="ca-ES"/>
        </w:rPr>
        <w:t>només actuarà d’acompanyant de l’infant i de la família, de manera que ambdues parts reconeixen que el resultat és aliè a la responsabilitat d’aquesta persona i als seus serveis;</w:t>
      </w:r>
    </w:p>
    <w:p w14:paraId="0579D34B" w14:textId="7386F02B"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 xml:space="preserve">4) En cas que sigui necessari el desplaçament amb ambulància, </w:t>
      </w:r>
      <w:r w:rsidRPr="00550B38">
        <w:rPr>
          <w:rFonts w:ascii="Segoe UI Historic" w:hAnsi="Segoe UI Historic" w:cs="Segoe UI Historic"/>
          <w:b/>
          <w:noProof/>
          <w:sz w:val="24"/>
          <w:szCs w:val="24"/>
          <w:lang w:val="ca-ES"/>
        </w:rPr>
        <w:t>la mare de dia</w:t>
      </w:r>
      <w:r w:rsidRPr="00550B38">
        <w:rPr>
          <w:rFonts w:ascii="Segoe UI Historic" w:hAnsi="Segoe UI Historic" w:cs="Segoe UI Historic"/>
          <w:noProof/>
          <w:sz w:val="24"/>
          <w:szCs w:val="24"/>
          <w:lang w:val="ca-ES"/>
        </w:rPr>
        <w:t xml:space="preserve"> romandrà a</w:t>
      </w:r>
      <w:r w:rsidRPr="00550B38">
        <w:rPr>
          <w:rFonts w:ascii="Segoe UI Historic" w:hAnsi="Segoe UI Historic" w:cs="Segoe UI Historic"/>
          <w:b/>
          <w:noProof/>
          <w:sz w:val="24"/>
          <w:szCs w:val="24"/>
          <w:lang w:val="ca-ES"/>
        </w:rPr>
        <w:t xml:space="preserve"> la</w:t>
      </w:r>
      <w:r w:rsidRPr="00550B38">
        <w:rPr>
          <w:rFonts w:ascii="Segoe UI Historic" w:hAnsi="Segoe UI Historic" w:cs="Segoe UI Historic"/>
          <w:noProof/>
          <w:sz w:val="24"/>
          <w:szCs w:val="24"/>
          <w:lang w:val="ca-ES"/>
        </w:rPr>
        <w:t xml:space="preserve"> </w:t>
      </w:r>
      <w:r w:rsidRPr="00550B38">
        <w:rPr>
          <w:rFonts w:ascii="Segoe UI Historic" w:hAnsi="Segoe UI Historic" w:cs="Segoe UI Historic"/>
          <w:b/>
          <w:noProof/>
          <w:sz w:val="24"/>
          <w:szCs w:val="24"/>
          <w:lang w:val="ca-ES"/>
        </w:rPr>
        <w:t>Llar</w:t>
      </w:r>
      <w:r w:rsidRPr="00550B38">
        <w:rPr>
          <w:rFonts w:ascii="Segoe UI Historic" w:hAnsi="Segoe UI Historic" w:cs="Segoe UI Historic"/>
          <w:noProof/>
          <w:sz w:val="24"/>
          <w:szCs w:val="24"/>
          <w:lang w:val="ca-ES"/>
        </w:rPr>
        <w:t xml:space="preserve"> </w:t>
      </w:r>
      <w:r w:rsidRPr="00550B38">
        <w:rPr>
          <w:rFonts w:ascii="Segoe UI Historic" w:hAnsi="Segoe UI Historic" w:cs="Segoe UI Historic"/>
          <w:b/>
          <w:noProof/>
          <w:sz w:val="24"/>
          <w:szCs w:val="24"/>
          <w:lang w:val="ca-ES"/>
        </w:rPr>
        <w:t>de</w:t>
      </w:r>
      <w:r w:rsidRPr="00550B38">
        <w:rPr>
          <w:rFonts w:ascii="Segoe UI Historic" w:hAnsi="Segoe UI Historic" w:cs="Segoe UI Historic"/>
          <w:noProof/>
          <w:sz w:val="24"/>
          <w:szCs w:val="24"/>
          <w:lang w:val="ca-ES"/>
        </w:rPr>
        <w:t xml:space="preserve"> </w:t>
      </w:r>
      <w:r w:rsidRPr="00550B38">
        <w:rPr>
          <w:rFonts w:ascii="Segoe UI Historic" w:hAnsi="Segoe UI Historic" w:cs="Segoe UI Historic"/>
          <w:b/>
          <w:noProof/>
          <w:sz w:val="24"/>
          <w:szCs w:val="24"/>
          <w:lang w:val="ca-ES"/>
        </w:rPr>
        <w:t xml:space="preserve">criança </w:t>
      </w:r>
      <w:r w:rsidR="00C935A0">
        <w:rPr>
          <w:rFonts w:ascii="Segoe UI Historic" w:hAnsi="Segoe UI Historic" w:cs="Segoe UI Historic"/>
          <w:b/>
          <w:noProof/>
          <w:sz w:val="24"/>
          <w:szCs w:val="24"/>
          <w:lang w:val="ca-ES"/>
        </w:rPr>
        <w:t>Tata</w:t>
      </w:r>
      <w:r w:rsidRPr="00550B38">
        <w:rPr>
          <w:rFonts w:ascii="Segoe UI Historic" w:hAnsi="Segoe UI Historic" w:cs="Segoe UI Historic"/>
          <w:noProof/>
          <w:sz w:val="24"/>
          <w:szCs w:val="24"/>
          <w:lang w:val="ca-ES"/>
        </w:rPr>
        <w:t xml:space="preserve"> per fer-se càrrec de la resta d’infants i l’infant accidentat o malalt anirà sense acompanyant dins l’ambulància.</w:t>
      </w:r>
    </w:p>
    <w:p w14:paraId="01045E70" w14:textId="77777777" w:rsidR="00594D67" w:rsidRDefault="00594D67" w:rsidP="00550B38">
      <w:pPr>
        <w:spacing w:line="360" w:lineRule="auto"/>
        <w:jc w:val="both"/>
        <w:rPr>
          <w:rFonts w:ascii="Segoe UI Historic" w:hAnsi="Segoe UI Historic" w:cs="Segoe UI Historic"/>
          <w:noProof/>
          <w:sz w:val="24"/>
          <w:szCs w:val="24"/>
          <w:lang w:val="ca-ES"/>
        </w:rPr>
      </w:pPr>
    </w:p>
    <w:p w14:paraId="2B22D027" w14:textId="0C5A5891" w:rsidR="00550B38" w:rsidRPr="00550B38" w:rsidRDefault="00550B38" w:rsidP="00550B38">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Perquè així consti on sigui convenient i per als efectes legals oportuns, firmen el present document a Barcelona, el.................................................</w:t>
      </w:r>
    </w:p>
    <w:p w14:paraId="300C3CB8" w14:textId="4F5FFD0C" w:rsidR="00550B38" w:rsidRPr="00550B38" w:rsidRDefault="00550B38" w:rsidP="00550B38">
      <w:pPr>
        <w:spacing w:line="360" w:lineRule="auto"/>
        <w:jc w:val="both"/>
        <w:rPr>
          <w:rFonts w:ascii="Segoe UI Historic" w:hAnsi="Segoe UI Historic" w:cs="Segoe UI Historic"/>
          <w:noProof/>
          <w:sz w:val="24"/>
          <w:szCs w:val="24"/>
          <w:lang w:val="ca-ES"/>
        </w:rPr>
      </w:pPr>
      <w:bookmarkStart w:id="315" w:name="_Hlk101868262"/>
      <w:r w:rsidRPr="00550B38">
        <w:rPr>
          <w:rFonts w:ascii="Segoe UI Historic" w:hAnsi="Segoe UI Historic" w:cs="Segoe UI Historic"/>
          <w:noProof/>
          <w:sz w:val="24"/>
          <w:szCs w:val="24"/>
          <w:lang w:val="ca-ES"/>
        </w:rPr>
        <w:t>Pare, mare o tutor legal</w:t>
      </w:r>
      <w:r w:rsidRPr="00550B38">
        <w:rPr>
          <w:rFonts w:ascii="Segoe UI Historic" w:hAnsi="Segoe UI Historic" w:cs="Segoe UI Historic"/>
          <w:noProof/>
          <w:sz w:val="24"/>
          <w:szCs w:val="24"/>
          <w:lang w:val="ca-ES"/>
        </w:rPr>
        <w:tab/>
        <w:t xml:space="preserve">     Pare, mare o tutor legal</w:t>
      </w:r>
      <w:r w:rsidRPr="00550B38">
        <w:rPr>
          <w:rFonts w:ascii="Segoe UI Historic" w:hAnsi="Segoe UI Historic" w:cs="Segoe UI Historic"/>
          <w:noProof/>
          <w:sz w:val="24"/>
          <w:szCs w:val="24"/>
          <w:lang w:val="ca-ES"/>
        </w:rPr>
        <w:tab/>
        <w:t xml:space="preserve">                   Mare de </w:t>
      </w:r>
      <w:ins w:id="316" w:author="Axel Hoksi" w:date="2022-04-27T21:54:00Z">
        <w:r w:rsidR="001404F3">
          <w:rPr>
            <w:rFonts w:ascii="Segoe UI Historic" w:hAnsi="Segoe UI Historic" w:cs="Segoe UI Historic"/>
            <w:noProof/>
            <w:sz w:val="24"/>
            <w:szCs w:val="24"/>
            <w:lang w:val="ca-ES"/>
          </w:rPr>
          <w:t>D</w:t>
        </w:r>
      </w:ins>
      <w:del w:id="317" w:author="Axel Hoksi" w:date="2022-04-27T21:54:00Z">
        <w:r w:rsidRPr="00550B38" w:rsidDel="001404F3">
          <w:rPr>
            <w:rFonts w:ascii="Segoe UI Historic" w:hAnsi="Segoe UI Historic" w:cs="Segoe UI Historic"/>
            <w:noProof/>
            <w:sz w:val="24"/>
            <w:szCs w:val="24"/>
            <w:lang w:val="ca-ES"/>
          </w:rPr>
          <w:delText>d</w:delText>
        </w:r>
      </w:del>
      <w:r w:rsidRPr="00550B38">
        <w:rPr>
          <w:rFonts w:ascii="Segoe UI Historic" w:hAnsi="Segoe UI Historic" w:cs="Segoe UI Historic"/>
          <w:noProof/>
          <w:sz w:val="24"/>
          <w:szCs w:val="24"/>
          <w:lang w:val="ca-ES"/>
        </w:rPr>
        <w:t>ia</w:t>
      </w:r>
    </w:p>
    <w:bookmarkEnd w:id="315"/>
    <w:p w14:paraId="6E32CAC5" w14:textId="297C9B1D" w:rsidR="00550B38" w:rsidRPr="00550B38" w:rsidRDefault="00550B38" w:rsidP="00550B38">
      <w:pPr>
        <w:spacing w:line="360" w:lineRule="auto"/>
        <w:jc w:val="both"/>
        <w:rPr>
          <w:rFonts w:ascii="Segoe UI Historic" w:hAnsi="Segoe UI Historic" w:cs="Segoe UI Historic"/>
          <w:sz w:val="24"/>
          <w:szCs w:val="24"/>
          <w:lang w:val="ca-ES"/>
        </w:rPr>
      </w:pPr>
      <w:r w:rsidRPr="00550B38">
        <w:rPr>
          <w:rFonts w:ascii="Segoe UI Historic" w:hAnsi="Segoe UI Historic" w:cs="Segoe UI Historic"/>
          <w:sz w:val="24"/>
          <w:szCs w:val="24"/>
          <w:lang w:val="ca-ES"/>
        </w:rPr>
        <w:lastRenderedPageBreak/>
        <w:t>ASSABENTAT ANIMALS DOMÈSTICS A LA LLAR DE CRIANÇA</w:t>
      </w:r>
    </w:p>
    <w:p w14:paraId="2D99CF58" w14:textId="77777777" w:rsidR="00550B38" w:rsidRPr="00550B38" w:rsidRDefault="00550B38" w:rsidP="00550B38">
      <w:pPr>
        <w:spacing w:line="360" w:lineRule="auto"/>
        <w:jc w:val="both"/>
        <w:rPr>
          <w:rFonts w:ascii="Segoe UI Historic" w:hAnsi="Segoe UI Historic" w:cs="Segoe UI Historic"/>
          <w:sz w:val="24"/>
          <w:szCs w:val="24"/>
          <w:lang w:val="ca-ES"/>
        </w:rPr>
      </w:pPr>
    </w:p>
    <w:p w14:paraId="00B42C7A" w14:textId="77777777" w:rsidR="00550B38" w:rsidRPr="00550B38" w:rsidRDefault="00550B38" w:rsidP="00550B38">
      <w:pPr>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En...........................................................................................................................amb DNI-NIF/NIE...............................................................</w:t>
      </w:r>
    </w:p>
    <w:p w14:paraId="1B1AFF11" w14:textId="77777777" w:rsidR="00550B38" w:rsidRPr="00550B38" w:rsidRDefault="00550B38" w:rsidP="00550B38">
      <w:pPr>
        <w:jc w:val="both"/>
        <w:rPr>
          <w:rFonts w:ascii="Segoe UI Historic" w:eastAsia="Calibri" w:hAnsi="Segoe UI Historic" w:cs="Segoe UI Historic"/>
          <w:noProof/>
          <w:sz w:val="24"/>
          <w:szCs w:val="24"/>
          <w:lang w:val="ca-ES"/>
        </w:rPr>
      </w:pPr>
    </w:p>
    <w:p w14:paraId="75B7F23C" w14:textId="77777777" w:rsidR="00550B38" w:rsidRPr="00550B38" w:rsidRDefault="00550B38" w:rsidP="00550B38">
      <w:pPr>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i la ......................................................................................................................... amb DNI-NIF/NIE...............................................................</w:t>
      </w:r>
    </w:p>
    <w:p w14:paraId="2CD4E2F1" w14:textId="77777777" w:rsidR="00550B38" w:rsidRPr="00550B38" w:rsidRDefault="00550B38" w:rsidP="00550B38">
      <w:pPr>
        <w:jc w:val="both"/>
        <w:rPr>
          <w:rFonts w:ascii="Segoe UI Historic" w:eastAsia="Calibri" w:hAnsi="Segoe UI Historic" w:cs="Segoe UI Historic"/>
          <w:noProof/>
          <w:sz w:val="24"/>
          <w:szCs w:val="24"/>
          <w:lang w:val="ca-ES"/>
        </w:rPr>
      </w:pPr>
    </w:p>
    <w:p w14:paraId="7E13126F" w14:textId="77777777" w:rsidR="00550B38" w:rsidRPr="00550B38" w:rsidRDefault="00550B38" w:rsidP="00550B38">
      <w:pPr>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pare/mare/representat legal  de..........................................................................................</w:t>
      </w:r>
    </w:p>
    <w:p w14:paraId="3CB73931" w14:textId="77777777" w:rsidR="00550B38" w:rsidRPr="00550B38" w:rsidRDefault="00550B38" w:rsidP="00550B38">
      <w:pPr>
        <w:jc w:val="both"/>
        <w:rPr>
          <w:rFonts w:ascii="Segoe UI Historic" w:eastAsia="Calibri" w:hAnsi="Segoe UI Historic" w:cs="Segoe UI Historic"/>
          <w:noProof/>
          <w:sz w:val="24"/>
          <w:szCs w:val="24"/>
          <w:lang w:val="ca-ES"/>
        </w:rPr>
      </w:pPr>
    </w:p>
    <w:p w14:paraId="5C19D2DB" w14:textId="77777777" w:rsidR="00550B38" w:rsidRPr="00550B38" w:rsidRDefault="00550B38" w:rsidP="00550B38">
      <w:pPr>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estan assabentats i accepten que:</w:t>
      </w:r>
    </w:p>
    <w:p w14:paraId="65BB1564"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eastAsia="ca-ES"/>
        </w:rPr>
        <w:t xml:space="preserve">                                                                                                                                                                </w:t>
      </w:r>
    </w:p>
    <w:p w14:paraId="55308481" w14:textId="77777777" w:rsidR="00550B38" w:rsidRPr="00550B38" w:rsidRDefault="00550B38" w:rsidP="00550B38">
      <w:pPr>
        <w:spacing w:line="360" w:lineRule="auto"/>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1) a casa de la mare/pare de dia que té cura de llur fill/a hi ha ………………………(tipus d’animal/s domèstics) anomenat/s……………………………………………………………</w:t>
      </w:r>
    </w:p>
    <w:p w14:paraId="41582746"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p>
    <w:p w14:paraId="6DE77D2C"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2) i………(si o no) accepten que aquest/s animal/s domèstic/s estigui en contacte amb el</w:t>
      </w:r>
    </w:p>
    <w:p w14:paraId="64B9EB88"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seu fill/a.</w:t>
      </w:r>
    </w:p>
    <w:p w14:paraId="4B8DA5A2"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p>
    <w:p w14:paraId="141820E7"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Perquè així consti on sigui convenient i per als efectes legals oportuns, firmen el present document a ……………………………………………………………el....... de …………………………de ……</w:t>
      </w:r>
      <w:r w:rsidRPr="00550B38">
        <w:rPr>
          <w:rFonts w:ascii="Segoe UI Historic" w:eastAsia="Calibri" w:hAnsi="Segoe UI Historic" w:cs="Segoe UI Historic"/>
          <w:noProof/>
          <w:color w:val="FF0000"/>
          <w:sz w:val="24"/>
          <w:szCs w:val="24"/>
          <w:lang w:val="ca-ES"/>
        </w:rPr>
        <w:t xml:space="preserve"> </w:t>
      </w:r>
    </w:p>
    <w:p w14:paraId="7CB30AB7"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p>
    <w:p w14:paraId="7BAF15A6"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p>
    <w:p w14:paraId="06DE7539"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r w:rsidRPr="00550B38">
        <w:rPr>
          <w:rFonts w:ascii="Segoe UI Historic" w:eastAsia="Calibri" w:hAnsi="Segoe UI Historic" w:cs="Segoe UI Historic"/>
          <w:noProof/>
          <w:sz w:val="24"/>
          <w:szCs w:val="24"/>
          <w:lang w:val="ca-ES"/>
        </w:rPr>
        <w:t>Signatura:</w:t>
      </w:r>
    </w:p>
    <w:p w14:paraId="1F43BF2F" w14:textId="77777777" w:rsidR="00550B38" w:rsidRPr="00550B38" w:rsidRDefault="00550B38" w:rsidP="00550B38">
      <w:pPr>
        <w:spacing w:line="360" w:lineRule="auto"/>
        <w:jc w:val="both"/>
        <w:rPr>
          <w:rFonts w:ascii="Segoe UI Historic" w:eastAsia="Calibri" w:hAnsi="Segoe UI Historic" w:cs="Segoe UI Historic"/>
          <w:noProof/>
          <w:sz w:val="24"/>
          <w:szCs w:val="24"/>
          <w:lang w:val="ca-ES"/>
        </w:rPr>
      </w:pPr>
    </w:p>
    <w:p w14:paraId="39DABBC4" w14:textId="7C57CCFD" w:rsidR="00E61E99" w:rsidRPr="00550B38" w:rsidRDefault="00E61E99" w:rsidP="00E61E99">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Pare, mare o tutor legal</w:t>
      </w:r>
      <w:r w:rsidRPr="00550B38">
        <w:rPr>
          <w:rFonts w:ascii="Segoe UI Historic" w:hAnsi="Segoe UI Historic" w:cs="Segoe UI Historic"/>
          <w:noProof/>
          <w:sz w:val="24"/>
          <w:szCs w:val="24"/>
          <w:lang w:val="ca-ES"/>
        </w:rPr>
        <w:tab/>
        <w:t xml:space="preserve">     Pare, mare o tutor legal</w:t>
      </w:r>
      <w:r w:rsidRPr="00550B38">
        <w:rPr>
          <w:rFonts w:ascii="Segoe UI Historic" w:hAnsi="Segoe UI Historic" w:cs="Segoe UI Historic"/>
          <w:noProof/>
          <w:sz w:val="24"/>
          <w:szCs w:val="24"/>
          <w:lang w:val="ca-ES"/>
        </w:rPr>
        <w:tab/>
        <w:t xml:space="preserve">                   Mare de </w:t>
      </w:r>
      <w:ins w:id="318" w:author="Axel Hoksi" w:date="2022-04-27T21:54:00Z">
        <w:r w:rsidR="001404F3">
          <w:rPr>
            <w:rFonts w:ascii="Segoe UI Historic" w:hAnsi="Segoe UI Historic" w:cs="Segoe UI Historic"/>
            <w:noProof/>
            <w:sz w:val="24"/>
            <w:szCs w:val="24"/>
            <w:lang w:val="ca-ES"/>
          </w:rPr>
          <w:t>D</w:t>
        </w:r>
      </w:ins>
      <w:del w:id="319" w:author="Axel Hoksi" w:date="2022-04-27T21:54:00Z">
        <w:r w:rsidRPr="00550B38" w:rsidDel="001404F3">
          <w:rPr>
            <w:rFonts w:ascii="Segoe UI Historic" w:hAnsi="Segoe UI Historic" w:cs="Segoe UI Historic"/>
            <w:noProof/>
            <w:sz w:val="24"/>
            <w:szCs w:val="24"/>
            <w:lang w:val="ca-ES"/>
          </w:rPr>
          <w:delText>d</w:delText>
        </w:r>
      </w:del>
      <w:r w:rsidRPr="00550B38">
        <w:rPr>
          <w:rFonts w:ascii="Segoe UI Historic" w:hAnsi="Segoe UI Historic" w:cs="Segoe UI Historic"/>
          <w:noProof/>
          <w:sz w:val="24"/>
          <w:szCs w:val="24"/>
          <w:lang w:val="ca-ES"/>
        </w:rPr>
        <w:t>ia</w:t>
      </w:r>
    </w:p>
    <w:p w14:paraId="1762190F" w14:textId="77777777" w:rsidR="00E61E99" w:rsidRPr="00550B38" w:rsidRDefault="00E61E99" w:rsidP="00E61E99">
      <w:pPr>
        <w:spacing w:line="360" w:lineRule="auto"/>
        <w:jc w:val="both"/>
        <w:rPr>
          <w:rFonts w:ascii="Segoe UI Historic" w:hAnsi="Segoe UI Historic" w:cs="Segoe UI Historic"/>
          <w:noProof/>
          <w:sz w:val="24"/>
          <w:szCs w:val="24"/>
          <w:lang w:val="ca-ES"/>
        </w:rPr>
      </w:pPr>
      <w:r w:rsidRPr="00550B38">
        <w:rPr>
          <w:rFonts w:ascii="Segoe UI Historic" w:hAnsi="Segoe UI Historic" w:cs="Segoe UI Historic"/>
          <w:noProof/>
          <w:sz w:val="24"/>
          <w:szCs w:val="24"/>
          <w:lang w:val="ca-ES"/>
        </w:rPr>
        <w:tab/>
        <w:t xml:space="preserve">  </w:t>
      </w:r>
    </w:p>
    <w:p w14:paraId="6FEA0626" w14:textId="4D158E30" w:rsidR="00550B38" w:rsidRPr="00550B38" w:rsidRDefault="00550B38" w:rsidP="00550B38">
      <w:pPr>
        <w:spacing w:line="360" w:lineRule="auto"/>
        <w:jc w:val="center"/>
        <w:rPr>
          <w:rFonts w:ascii="Segoe UI Historic" w:eastAsia="Calibri" w:hAnsi="Segoe UI Historic" w:cs="Segoe UI Historic"/>
          <w:b/>
          <w:sz w:val="24"/>
          <w:szCs w:val="24"/>
          <w:lang w:val="ca-ES" w:eastAsia="en-US"/>
        </w:rPr>
      </w:pPr>
      <w:r w:rsidRPr="00550B38">
        <w:rPr>
          <w:rFonts w:ascii="Segoe UI Historic" w:eastAsia="Calibri" w:hAnsi="Segoe UI Historic" w:cs="Segoe UI Historic"/>
          <w:b/>
          <w:sz w:val="24"/>
          <w:szCs w:val="24"/>
          <w:lang w:val="ca-ES" w:eastAsia="en-US"/>
        </w:rPr>
        <w:lastRenderedPageBreak/>
        <w:t>DECLARACIÓ RESPONSABLE COVID-19</w:t>
      </w:r>
    </w:p>
    <w:p w14:paraId="7FFAD284" w14:textId="77777777" w:rsidR="00550B38" w:rsidRPr="00550B38" w:rsidRDefault="00550B38" w:rsidP="00550B38">
      <w:pPr>
        <w:spacing w:line="360" w:lineRule="auto"/>
        <w:jc w:val="both"/>
        <w:rPr>
          <w:rFonts w:ascii="Segoe UI Historic" w:eastAsia="Calibri" w:hAnsi="Segoe UI Historic" w:cs="Segoe UI Historic"/>
          <w:sz w:val="24"/>
          <w:szCs w:val="24"/>
          <w:lang w:val="ca-ES" w:eastAsia="en-US"/>
        </w:rPr>
      </w:pPr>
      <w:r w:rsidRPr="00550B38">
        <w:rPr>
          <w:rFonts w:ascii="Segoe UI Historic" w:eastAsia="Calibri" w:hAnsi="Segoe UI Historic" w:cs="Segoe UI Historic"/>
          <w:sz w:val="24"/>
          <w:szCs w:val="24"/>
          <w:lang w:val="ca-ES" w:eastAsia="en-US"/>
        </w:rPr>
        <w:t xml:space="preserve">D'UNA PART, (nom del pare, mare o tutor legal) ..........................................................................  </w:t>
      </w:r>
      <w:r w:rsidRPr="00550B38">
        <w:rPr>
          <w:rFonts w:ascii="Segoe UI Historic" w:eastAsia="Calibri" w:hAnsi="Segoe UI Historic" w:cs="Segoe UI Historic"/>
          <w:sz w:val="24"/>
          <w:szCs w:val="24"/>
          <w:bdr w:val="dotted" w:sz="4" w:space="0" w:color="auto"/>
          <w:lang w:val="ca-ES" w:eastAsia="en-US"/>
        </w:rPr>
        <w:t xml:space="preserve">                                                                        </w:t>
      </w:r>
      <w:r w:rsidRPr="00550B38">
        <w:rPr>
          <w:rFonts w:ascii="Segoe UI Historic" w:eastAsia="Calibri" w:hAnsi="Segoe UI Historic" w:cs="Segoe UI Historic"/>
          <w:sz w:val="24"/>
          <w:szCs w:val="24"/>
          <w:lang w:val="ca-ES" w:eastAsia="en-US"/>
        </w:rPr>
        <w:t>major d'edat, amb DNI  .................................. declaro amb el present document que:</w:t>
      </w:r>
    </w:p>
    <w:p w14:paraId="546B15C0" w14:textId="77777777" w:rsidR="00550B38" w:rsidRPr="00550B38" w:rsidRDefault="00550B38" w:rsidP="00550B38">
      <w:pPr>
        <w:spacing w:line="360" w:lineRule="auto"/>
        <w:jc w:val="both"/>
        <w:rPr>
          <w:rFonts w:ascii="Segoe UI Historic" w:eastAsia="Calibri" w:hAnsi="Segoe UI Historic" w:cs="Segoe UI Historic"/>
          <w:sz w:val="24"/>
          <w:szCs w:val="24"/>
          <w:lang w:val="ca-ES" w:eastAsia="en-US"/>
        </w:rPr>
      </w:pPr>
    </w:p>
    <w:p w14:paraId="2B2E5412" w14:textId="1969F1C5" w:rsidR="00550B38" w:rsidRPr="00550B38" w:rsidRDefault="00550B38" w:rsidP="00550B38">
      <w:pPr>
        <w:numPr>
          <w:ilvl w:val="0"/>
          <w:numId w:val="45"/>
        </w:numPr>
        <w:spacing w:before="0" w:after="200" w:line="276" w:lineRule="auto"/>
        <w:contextualSpacing/>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 xml:space="preserve">No portaré al meu fill/a a la Llar de criança </w:t>
      </w:r>
      <w:r w:rsidR="00E61E99">
        <w:rPr>
          <w:rFonts w:ascii="Segoe UI Historic" w:eastAsia="Calibri" w:hAnsi="Segoe UI Historic" w:cs="Segoe UI Historic"/>
          <w:noProof/>
          <w:sz w:val="24"/>
          <w:szCs w:val="24"/>
          <w:lang w:val="ca-ES" w:eastAsia="en-US"/>
        </w:rPr>
        <w:t>Tata</w:t>
      </w:r>
      <w:r w:rsidRPr="00550B38">
        <w:rPr>
          <w:rFonts w:ascii="Segoe UI Historic" w:eastAsia="Calibri" w:hAnsi="Segoe UI Historic" w:cs="Segoe UI Historic"/>
          <w:noProof/>
          <w:sz w:val="24"/>
          <w:szCs w:val="24"/>
          <w:lang w:val="ca-ES" w:eastAsia="en-US"/>
        </w:rPr>
        <w:t xml:space="preserve"> si presenta algun símptoma de COVID-19.</w:t>
      </w:r>
    </w:p>
    <w:p w14:paraId="2B5C10E7" w14:textId="77777777" w:rsidR="00550B38" w:rsidRPr="00550B38" w:rsidRDefault="00550B38" w:rsidP="00550B38">
      <w:pPr>
        <w:spacing w:after="200" w:line="276" w:lineRule="auto"/>
        <w:ind w:left="720"/>
        <w:contextualSpacing/>
        <w:jc w:val="both"/>
        <w:rPr>
          <w:rFonts w:ascii="Segoe UI Historic" w:eastAsia="Calibri" w:hAnsi="Segoe UI Historic" w:cs="Segoe UI Historic"/>
          <w:noProof/>
          <w:sz w:val="24"/>
          <w:szCs w:val="24"/>
          <w:lang w:val="ca-ES" w:eastAsia="en-US"/>
        </w:rPr>
      </w:pPr>
    </w:p>
    <w:p w14:paraId="06014A02" w14:textId="7DB073EC" w:rsidR="00550B38" w:rsidRPr="00550B38" w:rsidRDefault="00550B38" w:rsidP="00550B38">
      <w:pPr>
        <w:numPr>
          <w:ilvl w:val="0"/>
          <w:numId w:val="45"/>
        </w:numPr>
        <w:spacing w:before="0" w:after="200" w:line="276" w:lineRule="auto"/>
        <w:contextualSpacing/>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 xml:space="preserve">No portaré al meu fill/a a la Llar de criança </w:t>
      </w:r>
      <w:r w:rsidR="00E61E99">
        <w:rPr>
          <w:rFonts w:ascii="Segoe UI Historic" w:eastAsia="Calibri" w:hAnsi="Segoe UI Historic" w:cs="Segoe UI Historic"/>
          <w:noProof/>
          <w:sz w:val="24"/>
          <w:szCs w:val="24"/>
          <w:lang w:val="ca-ES" w:eastAsia="en-US"/>
        </w:rPr>
        <w:t>Tata</w:t>
      </w:r>
      <w:r w:rsidRPr="00550B38">
        <w:rPr>
          <w:rFonts w:ascii="Segoe UI Historic" w:eastAsia="Calibri" w:hAnsi="Segoe UI Historic" w:cs="Segoe UI Historic"/>
          <w:noProof/>
          <w:sz w:val="24"/>
          <w:szCs w:val="24"/>
          <w:lang w:val="ca-ES" w:eastAsia="en-US"/>
        </w:rPr>
        <w:t xml:space="preserve"> si algú proper amb qui convisqui o amb qui tingui relacions continuades presenta algun símptoma de COVID-19.</w:t>
      </w:r>
    </w:p>
    <w:p w14:paraId="7A80EB44" w14:textId="77777777" w:rsidR="00550B38" w:rsidRPr="00550B38" w:rsidRDefault="00550B38" w:rsidP="00550B38">
      <w:pPr>
        <w:spacing w:after="200" w:line="276" w:lineRule="auto"/>
        <w:ind w:left="720"/>
        <w:contextualSpacing/>
        <w:rPr>
          <w:rFonts w:ascii="Segoe UI Historic" w:eastAsia="Calibri" w:hAnsi="Segoe UI Historic" w:cs="Segoe UI Historic"/>
          <w:noProof/>
          <w:sz w:val="24"/>
          <w:szCs w:val="24"/>
          <w:lang w:val="ca-ES" w:eastAsia="en-US"/>
        </w:rPr>
      </w:pPr>
    </w:p>
    <w:p w14:paraId="3ECE86EA" w14:textId="77777777" w:rsidR="00550B38" w:rsidRPr="00550B38" w:rsidRDefault="00550B38" w:rsidP="00550B38">
      <w:pPr>
        <w:numPr>
          <w:ilvl w:val="0"/>
          <w:numId w:val="45"/>
        </w:numPr>
        <w:spacing w:before="0" w:after="200" w:line="276" w:lineRule="auto"/>
        <w:contextualSpacing/>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 xml:space="preserve">Comunicaré, a la major brevetat, a la mare/pare de dia que el meu fill/a o algú proper a ell/a té símptomes o ha donat positiu de la COVID-19, si es dóna el cas. </w:t>
      </w:r>
    </w:p>
    <w:p w14:paraId="141A988D" w14:textId="77777777" w:rsidR="00550B38" w:rsidRPr="00550B38" w:rsidRDefault="00550B38" w:rsidP="00550B38">
      <w:pPr>
        <w:spacing w:after="200" w:line="276" w:lineRule="auto"/>
        <w:ind w:left="720"/>
        <w:contextualSpacing/>
        <w:rPr>
          <w:rFonts w:ascii="Segoe UI Historic" w:eastAsia="Calibri" w:hAnsi="Segoe UI Historic" w:cs="Segoe UI Historic"/>
          <w:noProof/>
          <w:sz w:val="24"/>
          <w:szCs w:val="24"/>
          <w:lang w:val="ca-ES" w:eastAsia="en-US"/>
        </w:rPr>
      </w:pPr>
    </w:p>
    <w:p w14:paraId="4F5C1CB1" w14:textId="000C8DEE" w:rsidR="00550B38" w:rsidRDefault="00550B38" w:rsidP="009F60FE">
      <w:pPr>
        <w:numPr>
          <w:ilvl w:val="0"/>
          <w:numId w:val="45"/>
        </w:numPr>
        <w:spacing w:before="0" w:after="200" w:line="276" w:lineRule="auto"/>
        <w:contextualSpacing/>
        <w:jc w:val="both"/>
        <w:rPr>
          <w:rFonts w:ascii="Segoe UI Historic" w:eastAsia="Calibri" w:hAnsi="Segoe UI Historic" w:cs="Segoe UI Historic"/>
          <w:noProof/>
          <w:sz w:val="24"/>
          <w:szCs w:val="24"/>
          <w:lang w:val="ca-ES" w:eastAsia="en-US"/>
        </w:rPr>
      </w:pPr>
      <w:r w:rsidRPr="00E61E99">
        <w:rPr>
          <w:rFonts w:ascii="Segoe UI Historic" w:eastAsia="Calibri" w:hAnsi="Segoe UI Historic" w:cs="Segoe UI Historic"/>
          <w:noProof/>
          <w:sz w:val="24"/>
          <w:szCs w:val="24"/>
          <w:lang w:val="ca-ES" w:eastAsia="en-US"/>
        </w:rPr>
        <w:t>Que el meu fill/a no presenta cap malaltia crònica que pugui augmentar la gravetat en cas de contraure la COVID-19</w:t>
      </w:r>
      <w:r w:rsidR="00E61E99" w:rsidRPr="00E61E99">
        <w:rPr>
          <w:rFonts w:ascii="Segoe UI Historic" w:eastAsia="Calibri" w:hAnsi="Segoe UI Historic" w:cs="Segoe UI Historic"/>
          <w:noProof/>
          <w:sz w:val="24"/>
          <w:szCs w:val="24"/>
          <w:lang w:val="ca-ES" w:eastAsia="en-US"/>
        </w:rPr>
        <w:t>.</w:t>
      </w:r>
    </w:p>
    <w:p w14:paraId="29CF2F03" w14:textId="77777777" w:rsidR="00E61E99" w:rsidRDefault="00E61E99" w:rsidP="00E61E99">
      <w:pPr>
        <w:pStyle w:val="Prrafodelista"/>
        <w:rPr>
          <w:rFonts w:ascii="Segoe UI Historic" w:eastAsia="Calibri" w:hAnsi="Segoe UI Historic" w:cs="Segoe UI Historic"/>
          <w:noProof/>
          <w:sz w:val="24"/>
          <w:szCs w:val="24"/>
          <w:lang w:val="ca-ES" w:eastAsia="en-US"/>
        </w:rPr>
      </w:pPr>
    </w:p>
    <w:p w14:paraId="1BC57F08" w14:textId="25B530DA" w:rsidR="00550B38" w:rsidRPr="00550B38" w:rsidRDefault="00550B38" w:rsidP="00550B38">
      <w:pPr>
        <w:spacing w:after="200" w:line="276" w:lineRule="auto"/>
        <w:jc w:val="both"/>
        <w:rPr>
          <w:rFonts w:ascii="Segoe UI Historic" w:eastAsia="Calibri" w:hAnsi="Segoe UI Historic" w:cs="Segoe UI Historic"/>
          <w:sz w:val="24"/>
          <w:szCs w:val="24"/>
          <w:lang w:val="ca-ES" w:eastAsia="en-US"/>
        </w:rPr>
      </w:pPr>
      <w:r w:rsidRPr="00550B38">
        <w:rPr>
          <w:rFonts w:ascii="Segoe UI Historic" w:eastAsia="Calibri" w:hAnsi="Segoe UI Historic" w:cs="Segoe UI Historic"/>
          <w:sz w:val="24"/>
          <w:szCs w:val="24"/>
          <w:lang w:val="ca-ES" w:eastAsia="en-US"/>
        </w:rPr>
        <w:t xml:space="preserve">Així mateix, amb la signatura del present document confirmo que estic d’acord amb les Mesures de prevenció i protecció COVID-19 elaborades a la Llar de criança </w:t>
      </w:r>
      <w:proofErr w:type="spellStart"/>
      <w:r w:rsidR="00E61E99">
        <w:rPr>
          <w:rFonts w:ascii="Segoe UI Historic" w:eastAsia="Calibri" w:hAnsi="Segoe UI Historic" w:cs="Segoe UI Historic"/>
          <w:sz w:val="24"/>
          <w:szCs w:val="24"/>
          <w:lang w:val="ca-ES" w:eastAsia="en-US"/>
        </w:rPr>
        <w:t>Tata</w:t>
      </w:r>
      <w:proofErr w:type="spellEnd"/>
      <w:r w:rsidR="00E61E99">
        <w:rPr>
          <w:rFonts w:ascii="Segoe UI Historic" w:eastAsia="Calibri" w:hAnsi="Segoe UI Historic" w:cs="Segoe UI Historic"/>
          <w:sz w:val="24"/>
          <w:szCs w:val="24"/>
          <w:lang w:val="ca-ES" w:eastAsia="en-US"/>
        </w:rPr>
        <w:t>.</w:t>
      </w:r>
    </w:p>
    <w:p w14:paraId="5D1FC646" w14:textId="65CA26A8" w:rsidR="00550B38" w:rsidRPr="00550B38" w:rsidRDefault="00550B38" w:rsidP="00550B38">
      <w:pPr>
        <w:spacing w:line="360" w:lineRule="auto"/>
        <w:jc w:val="both"/>
        <w:rPr>
          <w:rFonts w:ascii="Segoe UI Historic" w:eastAsia="Calibri" w:hAnsi="Segoe UI Historic" w:cs="Segoe UI Historic"/>
          <w:sz w:val="24"/>
          <w:szCs w:val="24"/>
          <w:lang w:val="ca-ES" w:eastAsia="en-US"/>
        </w:rPr>
      </w:pPr>
      <w:r w:rsidRPr="00550B38">
        <w:rPr>
          <w:rFonts w:ascii="Segoe UI Historic" w:eastAsia="Calibri" w:hAnsi="Segoe UI Historic" w:cs="Segoe UI Historic"/>
          <w:sz w:val="24"/>
          <w:szCs w:val="24"/>
          <w:lang w:val="ca-ES" w:eastAsia="en-US"/>
        </w:rPr>
        <w:t xml:space="preserve">D'UNA ALTRA PART, </w:t>
      </w:r>
      <w:r w:rsidR="00E61E99">
        <w:rPr>
          <w:rFonts w:ascii="Segoe UI Historic" w:eastAsia="Calibri" w:hAnsi="Segoe UI Historic" w:cs="Segoe UI Historic"/>
          <w:sz w:val="24"/>
          <w:szCs w:val="24"/>
          <w:lang w:val="ca-ES" w:eastAsia="en-US"/>
        </w:rPr>
        <w:t>María Noguera Lechuga</w:t>
      </w:r>
      <w:r w:rsidRPr="00550B38">
        <w:rPr>
          <w:rFonts w:ascii="Segoe UI Historic" w:eastAsia="Calibri" w:hAnsi="Segoe UI Historic" w:cs="Segoe UI Historic"/>
          <w:sz w:val="24"/>
          <w:szCs w:val="24"/>
          <w:lang w:val="ca-ES" w:eastAsia="en-US"/>
        </w:rPr>
        <w:t xml:space="preserve">, major d'edat, amb DNI </w:t>
      </w:r>
      <w:r w:rsidR="00E61E99">
        <w:rPr>
          <w:rFonts w:ascii="Segoe UI Historic" w:eastAsia="Calibri" w:hAnsi="Segoe UI Historic" w:cs="Segoe UI Historic"/>
          <w:sz w:val="24"/>
          <w:szCs w:val="24"/>
          <w:lang w:val="ca-ES" w:eastAsia="en-US"/>
        </w:rPr>
        <w:t>48392263-X</w:t>
      </w:r>
      <w:r w:rsidRPr="00550B38">
        <w:rPr>
          <w:rFonts w:ascii="Segoe UI Historic" w:eastAsia="Calibri" w:hAnsi="Segoe UI Historic" w:cs="Segoe UI Historic"/>
          <w:sz w:val="24"/>
          <w:szCs w:val="24"/>
          <w:lang w:val="ca-ES" w:eastAsia="en-US"/>
        </w:rPr>
        <w:t>, declaro amb el present document que:</w:t>
      </w:r>
    </w:p>
    <w:p w14:paraId="270644D3" w14:textId="77777777" w:rsidR="00550B38" w:rsidRPr="00550B38" w:rsidRDefault="00550B38" w:rsidP="00550B38">
      <w:pPr>
        <w:spacing w:after="200" w:line="276" w:lineRule="auto"/>
        <w:ind w:left="720"/>
        <w:contextualSpacing/>
        <w:rPr>
          <w:rFonts w:ascii="Segoe UI Historic" w:eastAsia="Calibri" w:hAnsi="Segoe UI Historic" w:cs="Segoe UI Historic"/>
          <w:noProof/>
          <w:sz w:val="24"/>
          <w:szCs w:val="24"/>
          <w:lang w:val="ca-ES" w:eastAsia="en-US"/>
        </w:rPr>
      </w:pPr>
    </w:p>
    <w:p w14:paraId="368B1185" w14:textId="77777777" w:rsidR="00550B38" w:rsidRPr="00550B38" w:rsidRDefault="00550B38" w:rsidP="00550B38">
      <w:pPr>
        <w:numPr>
          <w:ilvl w:val="0"/>
          <w:numId w:val="45"/>
        </w:numPr>
        <w:spacing w:before="0" w:after="200" w:line="276" w:lineRule="auto"/>
        <w:contextualSpacing/>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Comunicaré, a la major brevetat, a les famílies si jo o algun convivent o contacte estret tenim símptomes de la COVID-19 o positiu confirmat.</w:t>
      </w:r>
    </w:p>
    <w:p w14:paraId="102BDE01" w14:textId="77777777" w:rsidR="00550B38" w:rsidRPr="00550B38" w:rsidRDefault="00550B38" w:rsidP="00550B38">
      <w:pPr>
        <w:spacing w:after="200" w:line="276" w:lineRule="auto"/>
        <w:jc w:val="both"/>
        <w:rPr>
          <w:rFonts w:ascii="Segoe UI Historic" w:eastAsia="Calibri" w:hAnsi="Segoe UI Historic" w:cs="Segoe UI Historic"/>
          <w:noProof/>
          <w:sz w:val="24"/>
          <w:szCs w:val="24"/>
          <w:lang w:val="ca-ES" w:eastAsia="en-US"/>
        </w:rPr>
      </w:pPr>
    </w:p>
    <w:p w14:paraId="7DF09929" w14:textId="77777777" w:rsidR="00550B38" w:rsidRPr="00550B38" w:rsidRDefault="00550B38" w:rsidP="00550B38">
      <w:pPr>
        <w:spacing w:line="360" w:lineRule="auto"/>
        <w:jc w:val="both"/>
        <w:rPr>
          <w:rFonts w:ascii="Segoe UI Historic" w:eastAsia="Calibri" w:hAnsi="Segoe UI Historic" w:cs="Segoe UI Historic"/>
          <w:sz w:val="24"/>
          <w:szCs w:val="24"/>
          <w:lang w:val="ca-ES" w:eastAsia="en-US"/>
        </w:rPr>
      </w:pPr>
      <w:r w:rsidRPr="00550B38">
        <w:rPr>
          <w:rFonts w:ascii="Segoe UI Historic" w:eastAsia="Calibri" w:hAnsi="Segoe UI Historic" w:cs="Segoe UI Historic"/>
          <w:sz w:val="24"/>
          <w:szCs w:val="24"/>
          <w:lang w:val="ca-ES" w:eastAsia="en-US"/>
        </w:rPr>
        <w:t>I per a que així consti, signem el present document</w:t>
      </w:r>
    </w:p>
    <w:p w14:paraId="1230C111" w14:textId="77777777" w:rsidR="00550B38" w:rsidRPr="00550B38" w:rsidRDefault="00550B38" w:rsidP="00550B38">
      <w:pPr>
        <w:spacing w:after="200" w:line="360" w:lineRule="auto"/>
        <w:jc w:val="both"/>
        <w:rPr>
          <w:rFonts w:ascii="Segoe UI Historic" w:eastAsia="Calibri" w:hAnsi="Segoe UI Historic" w:cs="Segoe UI Historic"/>
          <w:sz w:val="24"/>
          <w:szCs w:val="24"/>
          <w:lang w:val="ca-ES" w:eastAsia="en-US"/>
        </w:rPr>
      </w:pPr>
    </w:p>
    <w:p w14:paraId="736B76B9" w14:textId="30795764" w:rsidR="00550B38" w:rsidRPr="00550B38" w:rsidRDefault="00550B38" w:rsidP="00550B38">
      <w:pPr>
        <w:spacing w:line="360" w:lineRule="auto"/>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Nom mare/pare/tutor/a:</w:t>
      </w:r>
      <w:r w:rsidRPr="00550B38">
        <w:rPr>
          <w:rFonts w:ascii="Segoe UI Historic" w:eastAsia="Calibri" w:hAnsi="Segoe UI Historic" w:cs="Segoe UI Historic"/>
          <w:noProof/>
          <w:sz w:val="24"/>
          <w:szCs w:val="24"/>
          <w:lang w:val="ca-ES" w:eastAsia="en-US"/>
        </w:rPr>
        <w:tab/>
      </w:r>
      <w:r w:rsidR="00FA6AEE">
        <w:rPr>
          <w:rFonts w:ascii="Segoe UI Historic" w:eastAsia="Calibri" w:hAnsi="Segoe UI Historic" w:cs="Segoe UI Historic"/>
          <w:noProof/>
          <w:sz w:val="24"/>
          <w:szCs w:val="24"/>
          <w:lang w:val="ca-ES" w:eastAsia="en-US"/>
        </w:rPr>
        <w:t xml:space="preserve">   </w:t>
      </w:r>
      <w:r w:rsidRPr="00550B38">
        <w:rPr>
          <w:rFonts w:ascii="Segoe UI Historic" w:eastAsia="Calibri" w:hAnsi="Segoe UI Historic" w:cs="Segoe UI Historic"/>
          <w:noProof/>
          <w:sz w:val="24"/>
          <w:szCs w:val="24"/>
          <w:lang w:val="ca-ES" w:eastAsia="en-US"/>
        </w:rPr>
        <w:t xml:space="preserve">Nom </w:t>
      </w:r>
      <w:r w:rsidR="00FA6AEE">
        <w:rPr>
          <w:rFonts w:ascii="Segoe UI Historic" w:eastAsia="Calibri" w:hAnsi="Segoe UI Historic" w:cs="Segoe UI Historic"/>
          <w:noProof/>
          <w:sz w:val="24"/>
          <w:szCs w:val="24"/>
          <w:lang w:val="ca-ES" w:eastAsia="en-US"/>
        </w:rPr>
        <w:t xml:space="preserve">mara/pare/tutor/a:                     </w:t>
      </w:r>
      <w:r w:rsidRPr="00550B38">
        <w:rPr>
          <w:rFonts w:ascii="Segoe UI Historic" w:eastAsia="Calibri" w:hAnsi="Segoe UI Historic" w:cs="Segoe UI Historic"/>
          <w:noProof/>
          <w:sz w:val="24"/>
          <w:szCs w:val="24"/>
          <w:lang w:val="ca-ES" w:eastAsia="en-US"/>
        </w:rPr>
        <w:t>MARE/PARE DE DIA:</w:t>
      </w:r>
    </w:p>
    <w:p w14:paraId="7CB69755" w14:textId="631C5A85" w:rsidR="00550B38" w:rsidRPr="00550B38" w:rsidRDefault="00550B38" w:rsidP="00550B38">
      <w:pPr>
        <w:spacing w:line="360" w:lineRule="auto"/>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 xml:space="preserve">DNI:                                     </w:t>
      </w:r>
      <w:r w:rsidR="00FA6AEE">
        <w:rPr>
          <w:rFonts w:ascii="Segoe UI Historic" w:eastAsia="Calibri" w:hAnsi="Segoe UI Historic" w:cs="Segoe UI Historic"/>
          <w:noProof/>
          <w:sz w:val="24"/>
          <w:szCs w:val="24"/>
          <w:lang w:val="ca-ES" w:eastAsia="en-US"/>
        </w:rPr>
        <w:t xml:space="preserve">   </w:t>
      </w:r>
      <w:r w:rsidRPr="00550B38">
        <w:rPr>
          <w:rFonts w:ascii="Segoe UI Historic" w:eastAsia="Calibri" w:hAnsi="Segoe UI Historic" w:cs="Segoe UI Historic"/>
          <w:noProof/>
          <w:sz w:val="24"/>
          <w:szCs w:val="24"/>
          <w:lang w:val="ca-ES" w:eastAsia="en-US"/>
        </w:rPr>
        <w:t>DNI:</w:t>
      </w:r>
      <w:r w:rsidR="00FA6AEE">
        <w:rPr>
          <w:rFonts w:ascii="Segoe UI Historic" w:eastAsia="Calibri" w:hAnsi="Segoe UI Historic" w:cs="Segoe UI Historic"/>
          <w:noProof/>
          <w:sz w:val="24"/>
          <w:szCs w:val="24"/>
          <w:lang w:val="ca-ES" w:eastAsia="en-US"/>
        </w:rPr>
        <w:t xml:space="preserve">                                                     DNI:</w:t>
      </w:r>
    </w:p>
    <w:p w14:paraId="03D88919" w14:textId="20261522" w:rsidR="00550B38" w:rsidRPr="00550B38" w:rsidRDefault="00550B38" w:rsidP="00550B38">
      <w:pPr>
        <w:spacing w:line="360" w:lineRule="auto"/>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Data:</w:t>
      </w:r>
      <w:r w:rsidRPr="00550B38">
        <w:rPr>
          <w:rFonts w:ascii="Segoe UI Historic" w:eastAsia="Calibri" w:hAnsi="Segoe UI Historic" w:cs="Segoe UI Historic"/>
          <w:noProof/>
          <w:sz w:val="24"/>
          <w:szCs w:val="24"/>
          <w:lang w:val="ca-ES" w:eastAsia="en-US"/>
        </w:rPr>
        <w:tab/>
      </w:r>
      <w:r w:rsidRPr="00550B38">
        <w:rPr>
          <w:rFonts w:ascii="Segoe UI Historic" w:eastAsia="Calibri" w:hAnsi="Segoe UI Historic" w:cs="Segoe UI Historic"/>
          <w:noProof/>
          <w:sz w:val="24"/>
          <w:szCs w:val="24"/>
          <w:lang w:val="ca-ES" w:eastAsia="en-US"/>
        </w:rPr>
        <w:tab/>
      </w:r>
      <w:r w:rsidRPr="00550B38">
        <w:rPr>
          <w:rFonts w:ascii="Segoe UI Historic" w:eastAsia="Calibri" w:hAnsi="Segoe UI Historic" w:cs="Segoe UI Historic"/>
          <w:noProof/>
          <w:sz w:val="24"/>
          <w:szCs w:val="24"/>
          <w:lang w:val="ca-ES" w:eastAsia="en-US"/>
        </w:rPr>
        <w:tab/>
      </w:r>
      <w:r w:rsidRPr="00550B38">
        <w:rPr>
          <w:rFonts w:ascii="Segoe UI Historic" w:eastAsia="Calibri" w:hAnsi="Segoe UI Historic" w:cs="Segoe UI Historic"/>
          <w:noProof/>
          <w:sz w:val="24"/>
          <w:szCs w:val="24"/>
          <w:lang w:val="ca-ES" w:eastAsia="en-US"/>
        </w:rPr>
        <w:tab/>
      </w:r>
      <w:r w:rsidR="00FA6AEE">
        <w:rPr>
          <w:rFonts w:ascii="Segoe UI Historic" w:eastAsia="Calibri" w:hAnsi="Segoe UI Historic" w:cs="Segoe UI Historic"/>
          <w:noProof/>
          <w:sz w:val="24"/>
          <w:szCs w:val="24"/>
          <w:lang w:val="ca-ES" w:eastAsia="en-US"/>
        </w:rPr>
        <w:t xml:space="preserve">   </w:t>
      </w:r>
      <w:r w:rsidRPr="00550B38">
        <w:rPr>
          <w:rFonts w:ascii="Segoe UI Historic" w:eastAsia="Calibri" w:hAnsi="Segoe UI Historic" w:cs="Segoe UI Historic"/>
          <w:noProof/>
          <w:sz w:val="24"/>
          <w:szCs w:val="24"/>
          <w:lang w:val="ca-ES" w:eastAsia="en-US"/>
        </w:rPr>
        <w:t>Data:</w:t>
      </w:r>
      <w:r w:rsidR="00FA6AEE">
        <w:rPr>
          <w:rFonts w:ascii="Segoe UI Historic" w:eastAsia="Calibri" w:hAnsi="Segoe UI Historic" w:cs="Segoe UI Historic"/>
          <w:noProof/>
          <w:sz w:val="24"/>
          <w:szCs w:val="24"/>
          <w:lang w:val="ca-ES" w:eastAsia="en-US"/>
        </w:rPr>
        <w:t xml:space="preserve">                                                    Data:</w:t>
      </w:r>
    </w:p>
    <w:p w14:paraId="502F5D59" w14:textId="7261A77A" w:rsidR="00550B38" w:rsidRPr="00550B38" w:rsidRDefault="00550B38" w:rsidP="00550B38">
      <w:pPr>
        <w:spacing w:line="360" w:lineRule="auto"/>
        <w:jc w:val="both"/>
        <w:rPr>
          <w:rFonts w:ascii="Segoe UI Historic" w:eastAsia="Calibri" w:hAnsi="Segoe UI Historic" w:cs="Segoe UI Historic"/>
          <w:noProof/>
          <w:sz w:val="24"/>
          <w:szCs w:val="24"/>
          <w:lang w:val="ca-ES" w:eastAsia="en-US"/>
        </w:rPr>
      </w:pPr>
      <w:r w:rsidRPr="00550B38">
        <w:rPr>
          <w:rFonts w:ascii="Segoe UI Historic" w:eastAsia="Calibri" w:hAnsi="Segoe UI Historic" w:cs="Segoe UI Historic"/>
          <w:noProof/>
          <w:sz w:val="24"/>
          <w:szCs w:val="24"/>
          <w:lang w:val="ca-ES" w:eastAsia="en-US"/>
        </w:rPr>
        <w:t xml:space="preserve">Signatura:                            </w:t>
      </w:r>
      <w:r w:rsidR="00FA6AEE">
        <w:rPr>
          <w:rFonts w:ascii="Segoe UI Historic" w:eastAsia="Calibri" w:hAnsi="Segoe UI Historic" w:cs="Segoe UI Historic"/>
          <w:noProof/>
          <w:sz w:val="24"/>
          <w:szCs w:val="24"/>
          <w:lang w:val="ca-ES" w:eastAsia="en-US"/>
        </w:rPr>
        <w:t xml:space="preserve">   </w:t>
      </w:r>
      <w:r w:rsidRPr="00550B38">
        <w:rPr>
          <w:rFonts w:ascii="Segoe UI Historic" w:eastAsia="Calibri" w:hAnsi="Segoe UI Historic" w:cs="Segoe UI Historic"/>
          <w:noProof/>
          <w:sz w:val="24"/>
          <w:szCs w:val="24"/>
          <w:lang w:val="ca-ES" w:eastAsia="en-US"/>
        </w:rPr>
        <w:t xml:space="preserve">Signatura:   </w:t>
      </w:r>
      <w:r w:rsidR="00FA6AEE">
        <w:rPr>
          <w:rFonts w:ascii="Segoe UI Historic" w:eastAsia="Calibri" w:hAnsi="Segoe UI Historic" w:cs="Segoe UI Historic"/>
          <w:noProof/>
          <w:sz w:val="24"/>
          <w:szCs w:val="24"/>
          <w:lang w:val="ca-ES" w:eastAsia="en-US"/>
        </w:rPr>
        <w:t xml:space="preserve">                                        Signatura:</w:t>
      </w:r>
    </w:p>
    <w:sectPr w:rsidR="00550B38" w:rsidRPr="00550B38" w:rsidSect="00550B38">
      <w:footerReference w:type="default" r:id="rId57"/>
      <w:pgSz w:w="11906" w:h="16838" w:code="9"/>
      <w:pgMar w:top="1135" w:right="1274" w:bottom="156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CF0C4" w14:textId="77777777" w:rsidR="00973F84" w:rsidRDefault="00973F84">
      <w:pPr>
        <w:spacing w:line="240" w:lineRule="auto"/>
      </w:pPr>
      <w:r>
        <w:separator/>
      </w:r>
    </w:p>
  </w:endnote>
  <w:endnote w:type="continuationSeparator" w:id="0">
    <w:p w14:paraId="0FF20854" w14:textId="77777777" w:rsidR="00973F84" w:rsidRDefault="00973F84">
      <w:pPr>
        <w:spacing w:line="240" w:lineRule="auto"/>
      </w:pPr>
      <w:r>
        <w:continuationSeparator/>
      </w:r>
    </w:p>
  </w:endnote>
  <w:endnote w:type="continuationNotice" w:id="1">
    <w:p w14:paraId="602E9A32" w14:textId="77777777" w:rsidR="00973F84" w:rsidRDefault="00973F8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kkurat Light Pro">
    <w:altName w:val="Calibri"/>
    <w:panose1 w:val="00000000000000000000"/>
    <w:charset w:val="00"/>
    <w:family w:val="modern"/>
    <w:notTrueType/>
    <w:pitch w:val="variable"/>
    <w:sig w:usb0="800000AF" w:usb1="5000206A" w:usb2="00000000" w:usb3="00000000" w:csb0="0000000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k Free">
    <w:panose1 w:val="03080402000500000000"/>
    <w:charset w:val="00"/>
    <w:family w:val="script"/>
    <w:pitch w:val="variable"/>
    <w:sig w:usb0="8000000F" w:usb1="00000000" w:usb2="00000000" w:usb3="00000000" w:csb0="00000093"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2020888"/>
      <w:docPartObj>
        <w:docPartGallery w:val="Page Numbers (Bottom of Page)"/>
        <w:docPartUnique/>
      </w:docPartObj>
    </w:sdtPr>
    <w:sdtEndPr/>
    <w:sdtContent>
      <w:p w14:paraId="4213CB81" w14:textId="77777777" w:rsidR="00BD07BA" w:rsidRPr="00190922" w:rsidRDefault="00BD07BA" w:rsidP="00CA5C1A">
        <w:r w:rsidRPr="00190922">
          <w:rPr>
            <w:lang w:bidi="es-ES"/>
          </w:rPr>
          <w:fldChar w:fldCharType="begin"/>
        </w:r>
        <w:r w:rsidRPr="00190922">
          <w:rPr>
            <w:lang w:bidi="es-ES"/>
          </w:rPr>
          <w:instrText xml:space="preserve"> PAGE   \* MERGEFORMAT </w:instrText>
        </w:r>
        <w:r w:rsidRPr="00190922">
          <w:rPr>
            <w:lang w:bidi="es-ES"/>
          </w:rPr>
          <w:fldChar w:fldCharType="separate"/>
        </w:r>
        <w:r>
          <w:rPr>
            <w:noProof/>
            <w:lang w:bidi="es-ES"/>
          </w:rPr>
          <w:t>1</w:t>
        </w:r>
        <w:r w:rsidRPr="00190922">
          <w:rPr>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F0897" w14:textId="77777777" w:rsidR="00973F84" w:rsidRDefault="00973F84">
      <w:pPr>
        <w:spacing w:line="240" w:lineRule="auto"/>
      </w:pPr>
      <w:r>
        <w:separator/>
      </w:r>
    </w:p>
  </w:footnote>
  <w:footnote w:type="continuationSeparator" w:id="0">
    <w:p w14:paraId="51D6CED2" w14:textId="77777777" w:rsidR="00973F84" w:rsidRDefault="00973F84">
      <w:pPr>
        <w:spacing w:line="240" w:lineRule="auto"/>
      </w:pPr>
      <w:r>
        <w:continuationSeparator/>
      </w:r>
    </w:p>
  </w:footnote>
  <w:footnote w:type="continuationNotice" w:id="1">
    <w:p w14:paraId="1AFDCA2B" w14:textId="77777777" w:rsidR="00973F84" w:rsidRDefault="00973F84">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8D8B6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aconvietas"/>
      <w:lvlText w:val=""/>
      <w:lvlJc w:val="left"/>
      <w:pPr>
        <w:ind w:left="216" w:hanging="216"/>
      </w:pPr>
      <w:rPr>
        <w:rFonts w:ascii="Symbol" w:hAnsi="Symbol" w:hint="default"/>
        <w:color w:val="5A1E34" w:themeColor="accent1" w:themeShade="80"/>
      </w:rPr>
    </w:lvl>
  </w:abstractNum>
  <w:abstractNum w:abstractNumId="10" w15:restartNumberingAfterBreak="0">
    <w:nsid w:val="02C3224F"/>
    <w:multiLevelType w:val="hybridMultilevel"/>
    <w:tmpl w:val="D47AD5EE"/>
    <w:lvl w:ilvl="0" w:tplc="9C2266BA">
      <w:start w:val="1"/>
      <w:numFmt w:val="bullet"/>
      <w:lvlText w:val=""/>
      <w:lvlJc w:val="left"/>
      <w:pPr>
        <w:tabs>
          <w:tab w:val="num" w:pos="720"/>
        </w:tabs>
        <w:ind w:left="720" w:hanging="360"/>
      </w:pPr>
      <w:rPr>
        <w:rFonts w:ascii="Wingdings" w:hAnsi="Wingdings" w:hint="default"/>
      </w:rPr>
    </w:lvl>
    <w:lvl w:ilvl="1" w:tplc="8A64B304" w:tentative="1">
      <w:start w:val="1"/>
      <w:numFmt w:val="bullet"/>
      <w:lvlText w:val=""/>
      <w:lvlJc w:val="left"/>
      <w:pPr>
        <w:tabs>
          <w:tab w:val="num" w:pos="1440"/>
        </w:tabs>
        <w:ind w:left="1440" w:hanging="360"/>
      </w:pPr>
      <w:rPr>
        <w:rFonts w:ascii="Wingdings" w:hAnsi="Wingdings" w:hint="default"/>
      </w:rPr>
    </w:lvl>
    <w:lvl w:ilvl="2" w:tplc="346C9FB6" w:tentative="1">
      <w:start w:val="1"/>
      <w:numFmt w:val="bullet"/>
      <w:lvlText w:val=""/>
      <w:lvlJc w:val="left"/>
      <w:pPr>
        <w:tabs>
          <w:tab w:val="num" w:pos="2160"/>
        </w:tabs>
        <w:ind w:left="2160" w:hanging="360"/>
      </w:pPr>
      <w:rPr>
        <w:rFonts w:ascii="Wingdings" w:hAnsi="Wingdings" w:hint="default"/>
      </w:rPr>
    </w:lvl>
    <w:lvl w:ilvl="3" w:tplc="75C45242" w:tentative="1">
      <w:start w:val="1"/>
      <w:numFmt w:val="bullet"/>
      <w:lvlText w:val=""/>
      <w:lvlJc w:val="left"/>
      <w:pPr>
        <w:tabs>
          <w:tab w:val="num" w:pos="2880"/>
        </w:tabs>
        <w:ind w:left="2880" w:hanging="360"/>
      </w:pPr>
      <w:rPr>
        <w:rFonts w:ascii="Wingdings" w:hAnsi="Wingdings" w:hint="default"/>
      </w:rPr>
    </w:lvl>
    <w:lvl w:ilvl="4" w:tplc="30045BAC" w:tentative="1">
      <w:start w:val="1"/>
      <w:numFmt w:val="bullet"/>
      <w:lvlText w:val=""/>
      <w:lvlJc w:val="left"/>
      <w:pPr>
        <w:tabs>
          <w:tab w:val="num" w:pos="3600"/>
        </w:tabs>
        <w:ind w:left="3600" w:hanging="360"/>
      </w:pPr>
      <w:rPr>
        <w:rFonts w:ascii="Wingdings" w:hAnsi="Wingdings" w:hint="default"/>
      </w:rPr>
    </w:lvl>
    <w:lvl w:ilvl="5" w:tplc="3FD09794" w:tentative="1">
      <w:start w:val="1"/>
      <w:numFmt w:val="bullet"/>
      <w:lvlText w:val=""/>
      <w:lvlJc w:val="left"/>
      <w:pPr>
        <w:tabs>
          <w:tab w:val="num" w:pos="4320"/>
        </w:tabs>
        <w:ind w:left="4320" w:hanging="360"/>
      </w:pPr>
      <w:rPr>
        <w:rFonts w:ascii="Wingdings" w:hAnsi="Wingdings" w:hint="default"/>
      </w:rPr>
    </w:lvl>
    <w:lvl w:ilvl="6" w:tplc="6C6E2F3C" w:tentative="1">
      <w:start w:val="1"/>
      <w:numFmt w:val="bullet"/>
      <w:lvlText w:val=""/>
      <w:lvlJc w:val="left"/>
      <w:pPr>
        <w:tabs>
          <w:tab w:val="num" w:pos="5040"/>
        </w:tabs>
        <w:ind w:left="5040" w:hanging="360"/>
      </w:pPr>
      <w:rPr>
        <w:rFonts w:ascii="Wingdings" w:hAnsi="Wingdings" w:hint="default"/>
      </w:rPr>
    </w:lvl>
    <w:lvl w:ilvl="7" w:tplc="94EC863A" w:tentative="1">
      <w:start w:val="1"/>
      <w:numFmt w:val="bullet"/>
      <w:lvlText w:val=""/>
      <w:lvlJc w:val="left"/>
      <w:pPr>
        <w:tabs>
          <w:tab w:val="num" w:pos="5760"/>
        </w:tabs>
        <w:ind w:left="5760" w:hanging="360"/>
      </w:pPr>
      <w:rPr>
        <w:rFonts w:ascii="Wingdings" w:hAnsi="Wingdings" w:hint="default"/>
      </w:rPr>
    </w:lvl>
    <w:lvl w:ilvl="8" w:tplc="C9427D8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2E25613"/>
    <w:multiLevelType w:val="hybridMultilevel"/>
    <w:tmpl w:val="B0BCB13E"/>
    <w:lvl w:ilvl="0" w:tplc="412C95B0">
      <w:start w:val="1"/>
      <w:numFmt w:val="bullet"/>
      <w:lvlText w:val=""/>
      <w:lvlJc w:val="left"/>
      <w:pPr>
        <w:tabs>
          <w:tab w:val="num" w:pos="720"/>
        </w:tabs>
        <w:ind w:left="720" w:hanging="360"/>
      </w:pPr>
      <w:rPr>
        <w:rFonts w:ascii="Wingdings" w:hAnsi="Wingdings" w:hint="default"/>
      </w:rPr>
    </w:lvl>
    <w:lvl w:ilvl="1" w:tplc="2508E65C" w:tentative="1">
      <w:start w:val="1"/>
      <w:numFmt w:val="bullet"/>
      <w:lvlText w:val=""/>
      <w:lvlJc w:val="left"/>
      <w:pPr>
        <w:tabs>
          <w:tab w:val="num" w:pos="1440"/>
        </w:tabs>
        <w:ind w:left="1440" w:hanging="360"/>
      </w:pPr>
      <w:rPr>
        <w:rFonts w:ascii="Wingdings" w:hAnsi="Wingdings" w:hint="default"/>
      </w:rPr>
    </w:lvl>
    <w:lvl w:ilvl="2" w:tplc="DDD4C15E" w:tentative="1">
      <w:start w:val="1"/>
      <w:numFmt w:val="bullet"/>
      <w:lvlText w:val=""/>
      <w:lvlJc w:val="left"/>
      <w:pPr>
        <w:tabs>
          <w:tab w:val="num" w:pos="2160"/>
        </w:tabs>
        <w:ind w:left="2160" w:hanging="360"/>
      </w:pPr>
      <w:rPr>
        <w:rFonts w:ascii="Wingdings" w:hAnsi="Wingdings" w:hint="default"/>
      </w:rPr>
    </w:lvl>
    <w:lvl w:ilvl="3" w:tplc="B902FDCA" w:tentative="1">
      <w:start w:val="1"/>
      <w:numFmt w:val="bullet"/>
      <w:lvlText w:val=""/>
      <w:lvlJc w:val="left"/>
      <w:pPr>
        <w:tabs>
          <w:tab w:val="num" w:pos="2880"/>
        </w:tabs>
        <w:ind w:left="2880" w:hanging="360"/>
      </w:pPr>
      <w:rPr>
        <w:rFonts w:ascii="Wingdings" w:hAnsi="Wingdings" w:hint="default"/>
      </w:rPr>
    </w:lvl>
    <w:lvl w:ilvl="4" w:tplc="B916F432" w:tentative="1">
      <w:start w:val="1"/>
      <w:numFmt w:val="bullet"/>
      <w:lvlText w:val=""/>
      <w:lvlJc w:val="left"/>
      <w:pPr>
        <w:tabs>
          <w:tab w:val="num" w:pos="3600"/>
        </w:tabs>
        <w:ind w:left="3600" w:hanging="360"/>
      </w:pPr>
      <w:rPr>
        <w:rFonts w:ascii="Wingdings" w:hAnsi="Wingdings" w:hint="default"/>
      </w:rPr>
    </w:lvl>
    <w:lvl w:ilvl="5" w:tplc="ECBA329E" w:tentative="1">
      <w:start w:val="1"/>
      <w:numFmt w:val="bullet"/>
      <w:lvlText w:val=""/>
      <w:lvlJc w:val="left"/>
      <w:pPr>
        <w:tabs>
          <w:tab w:val="num" w:pos="4320"/>
        </w:tabs>
        <w:ind w:left="4320" w:hanging="360"/>
      </w:pPr>
      <w:rPr>
        <w:rFonts w:ascii="Wingdings" w:hAnsi="Wingdings" w:hint="default"/>
      </w:rPr>
    </w:lvl>
    <w:lvl w:ilvl="6" w:tplc="57CEDB54" w:tentative="1">
      <w:start w:val="1"/>
      <w:numFmt w:val="bullet"/>
      <w:lvlText w:val=""/>
      <w:lvlJc w:val="left"/>
      <w:pPr>
        <w:tabs>
          <w:tab w:val="num" w:pos="5040"/>
        </w:tabs>
        <w:ind w:left="5040" w:hanging="360"/>
      </w:pPr>
      <w:rPr>
        <w:rFonts w:ascii="Wingdings" w:hAnsi="Wingdings" w:hint="default"/>
      </w:rPr>
    </w:lvl>
    <w:lvl w:ilvl="7" w:tplc="DDAA4FE2" w:tentative="1">
      <w:start w:val="1"/>
      <w:numFmt w:val="bullet"/>
      <w:lvlText w:val=""/>
      <w:lvlJc w:val="left"/>
      <w:pPr>
        <w:tabs>
          <w:tab w:val="num" w:pos="5760"/>
        </w:tabs>
        <w:ind w:left="5760" w:hanging="360"/>
      </w:pPr>
      <w:rPr>
        <w:rFonts w:ascii="Wingdings" w:hAnsi="Wingdings" w:hint="default"/>
      </w:rPr>
    </w:lvl>
    <w:lvl w:ilvl="8" w:tplc="EC98125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93615ED"/>
    <w:multiLevelType w:val="hybridMultilevel"/>
    <w:tmpl w:val="D278BB56"/>
    <w:lvl w:ilvl="0" w:tplc="4E58DEFE">
      <w:start w:val="1"/>
      <w:numFmt w:val="bullet"/>
      <w:lvlText w:val=""/>
      <w:lvlJc w:val="left"/>
      <w:pPr>
        <w:tabs>
          <w:tab w:val="num" w:pos="720"/>
        </w:tabs>
        <w:ind w:left="720" w:hanging="360"/>
      </w:pPr>
      <w:rPr>
        <w:rFonts w:ascii="Wingdings" w:hAnsi="Wingdings" w:hint="default"/>
      </w:rPr>
    </w:lvl>
    <w:lvl w:ilvl="1" w:tplc="587ACB56" w:tentative="1">
      <w:start w:val="1"/>
      <w:numFmt w:val="bullet"/>
      <w:lvlText w:val=""/>
      <w:lvlJc w:val="left"/>
      <w:pPr>
        <w:tabs>
          <w:tab w:val="num" w:pos="1440"/>
        </w:tabs>
        <w:ind w:left="1440" w:hanging="360"/>
      </w:pPr>
      <w:rPr>
        <w:rFonts w:ascii="Wingdings" w:hAnsi="Wingdings" w:hint="default"/>
      </w:rPr>
    </w:lvl>
    <w:lvl w:ilvl="2" w:tplc="4058009C" w:tentative="1">
      <w:start w:val="1"/>
      <w:numFmt w:val="bullet"/>
      <w:lvlText w:val=""/>
      <w:lvlJc w:val="left"/>
      <w:pPr>
        <w:tabs>
          <w:tab w:val="num" w:pos="2160"/>
        </w:tabs>
        <w:ind w:left="2160" w:hanging="360"/>
      </w:pPr>
      <w:rPr>
        <w:rFonts w:ascii="Wingdings" w:hAnsi="Wingdings" w:hint="default"/>
      </w:rPr>
    </w:lvl>
    <w:lvl w:ilvl="3" w:tplc="BD3C5E62" w:tentative="1">
      <w:start w:val="1"/>
      <w:numFmt w:val="bullet"/>
      <w:lvlText w:val=""/>
      <w:lvlJc w:val="left"/>
      <w:pPr>
        <w:tabs>
          <w:tab w:val="num" w:pos="2880"/>
        </w:tabs>
        <w:ind w:left="2880" w:hanging="360"/>
      </w:pPr>
      <w:rPr>
        <w:rFonts w:ascii="Wingdings" w:hAnsi="Wingdings" w:hint="default"/>
      </w:rPr>
    </w:lvl>
    <w:lvl w:ilvl="4" w:tplc="453EDCAA" w:tentative="1">
      <w:start w:val="1"/>
      <w:numFmt w:val="bullet"/>
      <w:lvlText w:val=""/>
      <w:lvlJc w:val="left"/>
      <w:pPr>
        <w:tabs>
          <w:tab w:val="num" w:pos="3600"/>
        </w:tabs>
        <w:ind w:left="3600" w:hanging="360"/>
      </w:pPr>
      <w:rPr>
        <w:rFonts w:ascii="Wingdings" w:hAnsi="Wingdings" w:hint="default"/>
      </w:rPr>
    </w:lvl>
    <w:lvl w:ilvl="5" w:tplc="29585DDE" w:tentative="1">
      <w:start w:val="1"/>
      <w:numFmt w:val="bullet"/>
      <w:lvlText w:val=""/>
      <w:lvlJc w:val="left"/>
      <w:pPr>
        <w:tabs>
          <w:tab w:val="num" w:pos="4320"/>
        </w:tabs>
        <w:ind w:left="4320" w:hanging="360"/>
      </w:pPr>
      <w:rPr>
        <w:rFonts w:ascii="Wingdings" w:hAnsi="Wingdings" w:hint="default"/>
      </w:rPr>
    </w:lvl>
    <w:lvl w:ilvl="6" w:tplc="938E5D58" w:tentative="1">
      <w:start w:val="1"/>
      <w:numFmt w:val="bullet"/>
      <w:lvlText w:val=""/>
      <w:lvlJc w:val="left"/>
      <w:pPr>
        <w:tabs>
          <w:tab w:val="num" w:pos="5040"/>
        </w:tabs>
        <w:ind w:left="5040" w:hanging="360"/>
      </w:pPr>
      <w:rPr>
        <w:rFonts w:ascii="Wingdings" w:hAnsi="Wingdings" w:hint="default"/>
      </w:rPr>
    </w:lvl>
    <w:lvl w:ilvl="7" w:tplc="7A5C965E" w:tentative="1">
      <w:start w:val="1"/>
      <w:numFmt w:val="bullet"/>
      <w:lvlText w:val=""/>
      <w:lvlJc w:val="left"/>
      <w:pPr>
        <w:tabs>
          <w:tab w:val="num" w:pos="5760"/>
        </w:tabs>
        <w:ind w:left="5760" w:hanging="360"/>
      </w:pPr>
      <w:rPr>
        <w:rFonts w:ascii="Wingdings" w:hAnsi="Wingdings" w:hint="default"/>
      </w:rPr>
    </w:lvl>
    <w:lvl w:ilvl="8" w:tplc="3F08738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993A45"/>
    <w:multiLevelType w:val="hybridMultilevel"/>
    <w:tmpl w:val="6CBCD38A"/>
    <w:lvl w:ilvl="0" w:tplc="F1EC8712">
      <w:start w:val="1"/>
      <w:numFmt w:val="bullet"/>
      <w:lvlText w:val=""/>
      <w:lvlJc w:val="left"/>
      <w:pPr>
        <w:tabs>
          <w:tab w:val="num" w:pos="720"/>
        </w:tabs>
        <w:ind w:left="720" w:hanging="360"/>
      </w:pPr>
      <w:rPr>
        <w:rFonts w:ascii="Wingdings" w:hAnsi="Wingdings" w:hint="default"/>
      </w:rPr>
    </w:lvl>
    <w:lvl w:ilvl="1" w:tplc="29C4C89C" w:tentative="1">
      <w:start w:val="1"/>
      <w:numFmt w:val="bullet"/>
      <w:lvlText w:val=""/>
      <w:lvlJc w:val="left"/>
      <w:pPr>
        <w:tabs>
          <w:tab w:val="num" w:pos="1440"/>
        </w:tabs>
        <w:ind w:left="1440" w:hanging="360"/>
      </w:pPr>
      <w:rPr>
        <w:rFonts w:ascii="Wingdings" w:hAnsi="Wingdings" w:hint="default"/>
      </w:rPr>
    </w:lvl>
    <w:lvl w:ilvl="2" w:tplc="BDCA82CC" w:tentative="1">
      <w:start w:val="1"/>
      <w:numFmt w:val="bullet"/>
      <w:lvlText w:val=""/>
      <w:lvlJc w:val="left"/>
      <w:pPr>
        <w:tabs>
          <w:tab w:val="num" w:pos="2160"/>
        </w:tabs>
        <w:ind w:left="2160" w:hanging="360"/>
      </w:pPr>
      <w:rPr>
        <w:rFonts w:ascii="Wingdings" w:hAnsi="Wingdings" w:hint="default"/>
      </w:rPr>
    </w:lvl>
    <w:lvl w:ilvl="3" w:tplc="76004752" w:tentative="1">
      <w:start w:val="1"/>
      <w:numFmt w:val="bullet"/>
      <w:lvlText w:val=""/>
      <w:lvlJc w:val="left"/>
      <w:pPr>
        <w:tabs>
          <w:tab w:val="num" w:pos="2880"/>
        </w:tabs>
        <w:ind w:left="2880" w:hanging="360"/>
      </w:pPr>
      <w:rPr>
        <w:rFonts w:ascii="Wingdings" w:hAnsi="Wingdings" w:hint="default"/>
      </w:rPr>
    </w:lvl>
    <w:lvl w:ilvl="4" w:tplc="700607E8" w:tentative="1">
      <w:start w:val="1"/>
      <w:numFmt w:val="bullet"/>
      <w:lvlText w:val=""/>
      <w:lvlJc w:val="left"/>
      <w:pPr>
        <w:tabs>
          <w:tab w:val="num" w:pos="3600"/>
        </w:tabs>
        <w:ind w:left="3600" w:hanging="360"/>
      </w:pPr>
      <w:rPr>
        <w:rFonts w:ascii="Wingdings" w:hAnsi="Wingdings" w:hint="default"/>
      </w:rPr>
    </w:lvl>
    <w:lvl w:ilvl="5" w:tplc="A170F37E" w:tentative="1">
      <w:start w:val="1"/>
      <w:numFmt w:val="bullet"/>
      <w:lvlText w:val=""/>
      <w:lvlJc w:val="left"/>
      <w:pPr>
        <w:tabs>
          <w:tab w:val="num" w:pos="4320"/>
        </w:tabs>
        <w:ind w:left="4320" w:hanging="360"/>
      </w:pPr>
      <w:rPr>
        <w:rFonts w:ascii="Wingdings" w:hAnsi="Wingdings" w:hint="default"/>
      </w:rPr>
    </w:lvl>
    <w:lvl w:ilvl="6" w:tplc="C8089146" w:tentative="1">
      <w:start w:val="1"/>
      <w:numFmt w:val="bullet"/>
      <w:lvlText w:val=""/>
      <w:lvlJc w:val="left"/>
      <w:pPr>
        <w:tabs>
          <w:tab w:val="num" w:pos="5040"/>
        </w:tabs>
        <w:ind w:left="5040" w:hanging="360"/>
      </w:pPr>
      <w:rPr>
        <w:rFonts w:ascii="Wingdings" w:hAnsi="Wingdings" w:hint="default"/>
      </w:rPr>
    </w:lvl>
    <w:lvl w:ilvl="7" w:tplc="B3705AB0" w:tentative="1">
      <w:start w:val="1"/>
      <w:numFmt w:val="bullet"/>
      <w:lvlText w:val=""/>
      <w:lvlJc w:val="left"/>
      <w:pPr>
        <w:tabs>
          <w:tab w:val="num" w:pos="5760"/>
        </w:tabs>
        <w:ind w:left="5760" w:hanging="360"/>
      </w:pPr>
      <w:rPr>
        <w:rFonts w:ascii="Wingdings" w:hAnsi="Wingdings" w:hint="default"/>
      </w:rPr>
    </w:lvl>
    <w:lvl w:ilvl="8" w:tplc="869CA99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997E3F"/>
    <w:multiLevelType w:val="hybridMultilevel"/>
    <w:tmpl w:val="34B2E33C"/>
    <w:lvl w:ilvl="0" w:tplc="F3942D5A">
      <w:start w:val="1"/>
      <w:numFmt w:val="bullet"/>
      <w:lvlText w:val=""/>
      <w:lvlJc w:val="left"/>
      <w:pPr>
        <w:tabs>
          <w:tab w:val="num" w:pos="720"/>
        </w:tabs>
        <w:ind w:left="720" w:hanging="360"/>
      </w:pPr>
      <w:rPr>
        <w:rFonts w:ascii="Wingdings" w:hAnsi="Wingdings" w:hint="default"/>
      </w:rPr>
    </w:lvl>
    <w:lvl w:ilvl="1" w:tplc="3B360758" w:tentative="1">
      <w:start w:val="1"/>
      <w:numFmt w:val="bullet"/>
      <w:lvlText w:val=""/>
      <w:lvlJc w:val="left"/>
      <w:pPr>
        <w:tabs>
          <w:tab w:val="num" w:pos="1440"/>
        </w:tabs>
        <w:ind w:left="1440" w:hanging="360"/>
      </w:pPr>
      <w:rPr>
        <w:rFonts w:ascii="Wingdings" w:hAnsi="Wingdings" w:hint="default"/>
      </w:rPr>
    </w:lvl>
    <w:lvl w:ilvl="2" w:tplc="0D583D56" w:tentative="1">
      <w:start w:val="1"/>
      <w:numFmt w:val="bullet"/>
      <w:lvlText w:val=""/>
      <w:lvlJc w:val="left"/>
      <w:pPr>
        <w:tabs>
          <w:tab w:val="num" w:pos="2160"/>
        </w:tabs>
        <w:ind w:left="2160" w:hanging="360"/>
      </w:pPr>
      <w:rPr>
        <w:rFonts w:ascii="Wingdings" w:hAnsi="Wingdings" w:hint="default"/>
      </w:rPr>
    </w:lvl>
    <w:lvl w:ilvl="3" w:tplc="80187C4C" w:tentative="1">
      <w:start w:val="1"/>
      <w:numFmt w:val="bullet"/>
      <w:lvlText w:val=""/>
      <w:lvlJc w:val="left"/>
      <w:pPr>
        <w:tabs>
          <w:tab w:val="num" w:pos="2880"/>
        </w:tabs>
        <w:ind w:left="2880" w:hanging="360"/>
      </w:pPr>
      <w:rPr>
        <w:rFonts w:ascii="Wingdings" w:hAnsi="Wingdings" w:hint="default"/>
      </w:rPr>
    </w:lvl>
    <w:lvl w:ilvl="4" w:tplc="0B30AE5E" w:tentative="1">
      <w:start w:val="1"/>
      <w:numFmt w:val="bullet"/>
      <w:lvlText w:val=""/>
      <w:lvlJc w:val="left"/>
      <w:pPr>
        <w:tabs>
          <w:tab w:val="num" w:pos="3600"/>
        </w:tabs>
        <w:ind w:left="3600" w:hanging="360"/>
      </w:pPr>
      <w:rPr>
        <w:rFonts w:ascii="Wingdings" w:hAnsi="Wingdings" w:hint="default"/>
      </w:rPr>
    </w:lvl>
    <w:lvl w:ilvl="5" w:tplc="BF268994" w:tentative="1">
      <w:start w:val="1"/>
      <w:numFmt w:val="bullet"/>
      <w:lvlText w:val=""/>
      <w:lvlJc w:val="left"/>
      <w:pPr>
        <w:tabs>
          <w:tab w:val="num" w:pos="4320"/>
        </w:tabs>
        <w:ind w:left="4320" w:hanging="360"/>
      </w:pPr>
      <w:rPr>
        <w:rFonts w:ascii="Wingdings" w:hAnsi="Wingdings" w:hint="default"/>
      </w:rPr>
    </w:lvl>
    <w:lvl w:ilvl="6" w:tplc="548E40A4" w:tentative="1">
      <w:start w:val="1"/>
      <w:numFmt w:val="bullet"/>
      <w:lvlText w:val=""/>
      <w:lvlJc w:val="left"/>
      <w:pPr>
        <w:tabs>
          <w:tab w:val="num" w:pos="5040"/>
        </w:tabs>
        <w:ind w:left="5040" w:hanging="360"/>
      </w:pPr>
      <w:rPr>
        <w:rFonts w:ascii="Wingdings" w:hAnsi="Wingdings" w:hint="default"/>
      </w:rPr>
    </w:lvl>
    <w:lvl w:ilvl="7" w:tplc="3DEA82B6" w:tentative="1">
      <w:start w:val="1"/>
      <w:numFmt w:val="bullet"/>
      <w:lvlText w:val=""/>
      <w:lvlJc w:val="left"/>
      <w:pPr>
        <w:tabs>
          <w:tab w:val="num" w:pos="5760"/>
        </w:tabs>
        <w:ind w:left="5760" w:hanging="360"/>
      </w:pPr>
      <w:rPr>
        <w:rFonts w:ascii="Wingdings" w:hAnsi="Wingdings" w:hint="default"/>
      </w:rPr>
    </w:lvl>
    <w:lvl w:ilvl="8" w:tplc="117C256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DE4CC4"/>
    <w:multiLevelType w:val="hybridMultilevel"/>
    <w:tmpl w:val="5956C1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3908E6"/>
    <w:multiLevelType w:val="hybridMultilevel"/>
    <w:tmpl w:val="42A292B0"/>
    <w:lvl w:ilvl="0" w:tplc="D0026928">
      <w:start w:val="1"/>
      <w:numFmt w:val="bullet"/>
      <w:lvlText w:val=""/>
      <w:lvlJc w:val="left"/>
      <w:pPr>
        <w:tabs>
          <w:tab w:val="num" w:pos="720"/>
        </w:tabs>
        <w:ind w:left="720" w:hanging="360"/>
      </w:pPr>
      <w:rPr>
        <w:rFonts w:ascii="Wingdings" w:hAnsi="Wingdings" w:hint="default"/>
      </w:rPr>
    </w:lvl>
    <w:lvl w:ilvl="1" w:tplc="AAEA622E" w:tentative="1">
      <w:start w:val="1"/>
      <w:numFmt w:val="bullet"/>
      <w:lvlText w:val=""/>
      <w:lvlJc w:val="left"/>
      <w:pPr>
        <w:tabs>
          <w:tab w:val="num" w:pos="1440"/>
        </w:tabs>
        <w:ind w:left="1440" w:hanging="360"/>
      </w:pPr>
      <w:rPr>
        <w:rFonts w:ascii="Wingdings" w:hAnsi="Wingdings" w:hint="default"/>
      </w:rPr>
    </w:lvl>
    <w:lvl w:ilvl="2" w:tplc="097EAA60" w:tentative="1">
      <w:start w:val="1"/>
      <w:numFmt w:val="bullet"/>
      <w:lvlText w:val=""/>
      <w:lvlJc w:val="left"/>
      <w:pPr>
        <w:tabs>
          <w:tab w:val="num" w:pos="2160"/>
        </w:tabs>
        <w:ind w:left="2160" w:hanging="360"/>
      </w:pPr>
      <w:rPr>
        <w:rFonts w:ascii="Wingdings" w:hAnsi="Wingdings" w:hint="default"/>
      </w:rPr>
    </w:lvl>
    <w:lvl w:ilvl="3" w:tplc="BF2CAC9E" w:tentative="1">
      <w:start w:val="1"/>
      <w:numFmt w:val="bullet"/>
      <w:lvlText w:val=""/>
      <w:lvlJc w:val="left"/>
      <w:pPr>
        <w:tabs>
          <w:tab w:val="num" w:pos="2880"/>
        </w:tabs>
        <w:ind w:left="2880" w:hanging="360"/>
      </w:pPr>
      <w:rPr>
        <w:rFonts w:ascii="Wingdings" w:hAnsi="Wingdings" w:hint="default"/>
      </w:rPr>
    </w:lvl>
    <w:lvl w:ilvl="4" w:tplc="BB1809BA" w:tentative="1">
      <w:start w:val="1"/>
      <w:numFmt w:val="bullet"/>
      <w:lvlText w:val=""/>
      <w:lvlJc w:val="left"/>
      <w:pPr>
        <w:tabs>
          <w:tab w:val="num" w:pos="3600"/>
        </w:tabs>
        <w:ind w:left="3600" w:hanging="360"/>
      </w:pPr>
      <w:rPr>
        <w:rFonts w:ascii="Wingdings" w:hAnsi="Wingdings" w:hint="default"/>
      </w:rPr>
    </w:lvl>
    <w:lvl w:ilvl="5" w:tplc="74764D08" w:tentative="1">
      <w:start w:val="1"/>
      <w:numFmt w:val="bullet"/>
      <w:lvlText w:val=""/>
      <w:lvlJc w:val="left"/>
      <w:pPr>
        <w:tabs>
          <w:tab w:val="num" w:pos="4320"/>
        </w:tabs>
        <w:ind w:left="4320" w:hanging="360"/>
      </w:pPr>
      <w:rPr>
        <w:rFonts w:ascii="Wingdings" w:hAnsi="Wingdings" w:hint="default"/>
      </w:rPr>
    </w:lvl>
    <w:lvl w:ilvl="6" w:tplc="7AA6938A" w:tentative="1">
      <w:start w:val="1"/>
      <w:numFmt w:val="bullet"/>
      <w:lvlText w:val=""/>
      <w:lvlJc w:val="left"/>
      <w:pPr>
        <w:tabs>
          <w:tab w:val="num" w:pos="5040"/>
        </w:tabs>
        <w:ind w:left="5040" w:hanging="360"/>
      </w:pPr>
      <w:rPr>
        <w:rFonts w:ascii="Wingdings" w:hAnsi="Wingdings" w:hint="default"/>
      </w:rPr>
    </w:lvl>
    <w:lvl w:ilvl="7" w:tplc="B30C642A" w:tentative="1">
      <w:start w:val="1"/>
      <w:numFmt w:val="bullet"/>
      <w:lvlText w:val=""/>
      <w:lvlJc w:val="left"/>
      <w:pPr>
        <w:tabs>
          <w:tab w:val="num" w:pos="5760"/>
        </w:tabs>
        <w:ind w:left="5760" w:hanging="360"/>
      </w:pPr>
      <w:rPr>
        <w:rFonts w:ascii="Wingdings" w:hAnsi="Wingdings" w:hint="default"/>
      </w:rPr>
    </w:lvl>
    <w:lvl w:ilvl="8" w:tplc="127A200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8135676"/>
    <w:multiLevelType w:val="hybridMultilevel"/>
    <w:tmpl w:val="33E68C1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D07576"/>
    <w:multiLevelType w:val="hybridMultilevel"/>
    <w:tmpl w:val="AA5868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C953834"/>
    <w:multiLevelType w:val="hybridMultilevel"/>
    <w:tmpl w:val="A04E382C"/>
    <w:lvl w:ilvl="0" w:tplc="4EA8F3BC">
      <w:start w:val="1"/>
      <w:numFmt w:val="bullet"/>
      <w:lvlText w:val=""/>
      <w:lvlJc w:val="left"/>
      <w:pPr>
        <w:tabs>
          <w:tab w:val="num" w:pos="720"/>
        </w:tabs>
        <w:ind w:left="720" w:hanging="360"/>
      </w:pPr>
      <w:rPr>
        <w:rFonts w:ascii="Wingdings" w:hAnsi="Wingdings" w:hint="default"/>
      </w:rPr>
    </w:lvl>
    <w:lvl w:ilvl="1" w:tplc="224ADCDE" w:tentative="1">
      <w:start w:val="1"/>
      <w:numFmt w:val="bullet"/>
      <w:lvlText w:val=""/>
      <w:lvlJc w:val="left"/>
      <w:pPr>
        <w:tabs>
          <w:tab w:val="num" w:pos="1440"/>
        </w:tabs>
        <w:ind w:left="1440" w:hanging="360"/>
      </w:pPr>
      <w:rPr>
        <w:rFonts w:ascii="Wingdings" w:hAnsi="Wingdings" w:hint="default"/>
      </w:rPr>
    </w:lvl>
    <w:lvl w:ilvl="2" w:tplc="D7E27292" w:tentative="1">
      <w:start w:val="1"/>
      <w:numFmt w:val="bullet"/>
      <w:lvlText w:val=""/>
      <w:lvlJc w:val="left"/>
      <w:pPr>
        <w:tabs>
          <w:tab w:val="num" w:pos="2160"/>
        </w:tabs>
        <w:ind w:left="2160" w:hanging="360"/>
      </w:pPr>
      <w:rPr>
        <w:rFonts w:ascii="Wingdings" w:hAnsi="Wingdings" w:hint="default"/>
      </w:rPr>
    </w:lvl>
    <w:lvl w:ilvl="3" w:tplc="AE00AD06" w:tentative="1">
      <w:start w:val="1"/>
      <w:numFmt w:val="bullet"/>
      <w:lvlText w:val=""/>
      <w:lvlJc w:val="left"/>
      <w:pPr>
        <w:tabs>
          <w:tab w:val="num" w:pos="2880"/>
        </w:tabs>
        <w:ind w:left="2880" w:hanging="360"/>
      </w:pPr>
      <w:rPr>
        <w:rFonts w:ascii="Wingdings" w:hAnsi="Wingdings" w:hint="default"/>
      </w:rPr>
    </w:lvl>
    <w:lvl w:ilvl="4" w:tplc="676035DA" w:tentative="1">
      <w:start w:val="1"/>
      <w:numFmt w:val="bullet"/>
      <w:lvlText w:val=""/>
      <w:lvlJc w:val="left"/>
      <w:pPr>
        <w:tabs>
          <w:tab w:val="num" w:pos="3600"/>
        </w:tabs>
        <w:ind w:left="3600" w:hanging="360"/>
      </w:pPr>
      <w:rPr>
        <w:rFonts w:ascii="Wingdings" w:hAnsi="Wingdings" w:hint="default"/>
      </w:rPr>
    </w:lvl>
    <w:lvl w:ilvl="5" w:tplc="60120966" w:tentative="1">
      <w:start w:val="1"/>
      <w:numFmt w:val="bullet"/>
      <w:lvlText w:val=""/>
      <w:lvlJc w:val="left"/>
      <w:pPr>
        <w:tabs>
          <w:tab w:val="num" w:pos="4320"/>
        </w:tabs>
        <w:ind w:left="4320" w:hanging="360"/>
      </w:pPr>
      <w:rPr>
        <w:rFonts w:ascii="Wingdings" w:hAnsi="Wingdings" w:hint="default"/>
      </w:rPr>
    </w:lvl>
    <w:lvl w:ilvl="6" w:tplc="D458E4B0" w:tentative="1">
      <w:start w:val="1"/>
      <w:numFmt w:val="bullet"/>
      <w:lvlText w:val=""/>
      <w:lvlJc w:val="left"/>
      <w:pPr>
        <w:tabs>
          <w:tab w:val="num" w:pos="5040"/>
        </w:tabs>
        <w:ind w:left="5040" w:hanging="360"/>
      </w:pPr>
      <w:rPr>
        <w:rFonts w:ascii="Wingdings" w:hAnsi="Wingdings" w:hint="default"/>
      </w:rPr>
    </w:lvl>
    <w:lvl w:ilvl="7" w:tplc="F75AF8D4" w:tentative="1">
      <w:start w:val="1"/>
      <w:numFmt w:val="bullet"/>
      <w:lvlText w:val=""/>
      <w:lvlJc w:val="left"/>
      <w:pPr>
        <w:tabs>
          <w:tab w:val="num" w:pos="5760"/>
        </w:tabs>
        <w:ind w:left="5760" w:hanging="360"/>
      </w:pPr>
      <w:rPr>
        <w:rFonts w:ascii="Wingdings" w:hAnsi="Wingdings" w:hint="default"/>
      </w:rPr>
    </w:lvl>
    <w:lvl w:ilvl="8" w:tplc="942AB09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1F91581"/>
    <w:multiLevelType w:val="hybridMultilevel"/>
    <w:tmpl w:val="37644196"/>
    <w:lvl w:ilvl="0" w:tplc="6D3AA354">
      <w:start w:val="1"/>
      <w:numFmt w:val="bullet"/>
      <w:lvlText w:val=""/>
      <w:lvlJc w:val="left"/>
      <w:pPr>
        <w:tabs>
          <w:tab w:val="num" w:pos="720"/>
        </w:tabs>
        <w:ind w:left="720" w:hanging="360"/>
      </w:pPr>
      <w:rPr>
        <w:rFonts w:ascii="Wingdings" w:hAnsi="Wingdings" w:hint="default"/>
      </w:rPr>
    </w:lvl>
    <w:lvl w:ilvl="1" w:tplc="51A0FD6C" w:tentative="1">
      <w:start w:val="1"/>
      <w:numFmt w:val="bullet"/>
      <w:lvlText w:val=""/>
      <w:lvlJc w:val="left"/>
      <w:pPr>
        <w:tabs>
          <w:tab w:val="num" w:pos="1440"/>
        </w:tabs>
        <w:ind w:left="1440" w:hanging="360"/>
      </w:pPr>
      <w:rPr>
        <w:rFonts w:ascii="Wingdings" w:hAnsi="Wingdings" w:hint="default"/>
      </w:rPr>
    </w:lvl>
    <w:lvl w:ilvl="2" w:tplc="DEFC03A6" w:tentative="1">
      <w:start w:val="1"/>
      <w:numFmt w:val="bullet"/>
      <w:lvlText w:val=""/>
      <w:lvlJc w:val="left"/>
      <w:pPr>
        <w:tabs>
          <w:tab w:val="num" w:pos="2160"/>
        </w:tabs>
        <w:ind w:left="2160" w:hanging="360"/>
      </w:pPr>
      <w:rPr>
        <w:rFonts w:ascii="Wingdings" w:hAnsi="Wingdings" w:hint="default"/>
      </w:rPr>
    </w:lvl>
    <w:lvl w:ilvl="3" w:tplc="6B900760" w:tentative="1">
      <w:start w:val="1"/>
      <w:numFmt w:val="bullet"/>
      <w:lvlText w:val=""/>
      <w:lvlJc w:val="left"/>
      <w:pPr>
        <w:tabs>
          <w:tab w:val="num" w:pos="2880"/>
        </w:tabs>
        <w:ind w:left="2880" w:hanging="360"/>
      </w:pPr>
      <w:rPr>
        <w:rFonts w:ascii="Wingdings" w:hAnsi="Wingdings" w:hint="default"/>
      </w:rPr>
    </w:lvl>
    <w:lvl w:ilvl="4" w:tplc="5C022A04" w:tentative="1">
      <w:start w:val="1"/>
      <w:numFmt w:val="bullet"/>
      <w:lvlText w:val=""/>
      <w:lvlJc w:val="left"/>
      <w:pPr>
        <w:tabs>
          <w:tab w:val="num" w:pos="3600"/>
        </w:tabs>
        <w:ind w:left="3600" w:hanging="360"/>
      </w:pPr>
      <w:rPr>
        <w:rFonts w:ascii="Wingdings" w:hAnsi="Wingdings" w:hint="default"/>
      </w:rPr>
    </w:lvl>
    <w:lvl w:ilvl="5" w:tplc="637ADF3C" w:tentative="1">
      <w:start w:val="1"/>
      <w:numFmt w:val="bullet"/>
      <w:lvlText w:val=""/>
      <w:lvlJc w:val="left"/>
      <w:pPr>
        <w:tabs>
          <w:tab w:val="num" w:pos="4320"/>
        </w:tabs>
        <w:ind w:left="4320" w:hanging="360"/>
      </w:pPr>
      <w:rPr>
        <w:rFonts w:ascii="Wingdings" w:hAnsi="Wingdings" w:hint="default"/>
      </w:rPr>
    </w:lvl>
    <w:lvl w:ilvl="6" w:tplc="C2909810" w:tentative="1">
      <w:start w:val="1"/>
      <w:numFmt w:val="bullet"/>
      <w:lvlText w:val=""/>
      <w:lvlJc w:val="left"/>
      <w:pPr>
        <w:tabs>
          <w:tab w:val="num" w:pos="5040"/>
        </w:tabs>
        <w:ind w:left="5040" w:hanging="360"/>
      </w:pPr>
      <w:rPr>
        <w:rFonts w:ascii="Wingdings" w:hAnsi="Wingdings" w:hint="default"/>
      </w:rPr>
    </w:lvl>
    <w:lvl w:ilvl="7" w:tplc="32ECD088" w:tentative="1">
      <w:start w:val="1"/>
      <w:numFmt w:val="bullet"/>
      <w:lvlText w:val=""/>
      <w:lvlJc w:val="left"/>
      <w:pPr>
        <w:tabs>
          <w:tab w:val="num" w:pos="5760"/>
        </w:tabs>
        <w:ind w:left="5760" w:hanging="360"/>
      </w:pPr>
      <w:rPr>
        <w:rFonts w:ascii="Wingdings" w:hAnsi="Wingdings" w:hint="default"/>
      </w:rPr>
    </w:lvl>
    <w:lvl w:ilvl="8" w:tplc="735061C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37F711C"/>
    <w:multiLevelType w:val="hybridMultilevel"/>
    <w:tmpl w:val="C6D684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86F6902"/>
    <w:multiLevelType w:val="hybridMultilevel"/>
    <w:tmpl w:val="8C205146"/>
    <w:lvl w:ilvl="0" w:tplc="66E4D35E">
      <w:start w:val="1"/>
      <w:numFmt w:val="bullet"/>
      <w:lvlText w:val="-"/>
      <w:lvlJc w:val="left"/>
      <w:pPr>
        <w:tabs>
          <w:tab w:val="num" w:pos="720"/>
        </w:tabs>
        <w:ind w:left="720" w:hanging="360"/>
      </w:pPr>
      <w:rPr>
        <w:rFonts w:ascii="Times New Roman" w:hAnsi="Times New Roman" w:hint="default"/>
      </w:rPr>
    </w:lvl>
    <w:lvl w:ilvl="1" w:tplc="5FC47A2E" w:tentative="1">
      <w:start w:val="1"/>
      <w:numFmt w:val="bullet"/>
      <w:lvlText w:val="-"/>
      <w:lvlJc w:val="left"/>
      <w:pPr>
        <w:tabs>
          <w:tab w:val="num" w:pos="1440"/>
        </w:tabs>
        <w:ind w:left="1440" w:hanging="360"/>
      </w:pPr>
      <w:rPr>
        <w:rFonts w:ascii="Times New Roman" w:hAnsi="Times New Roman" w:hint="default"/>
      </w:rPr>
    </w:lvl>
    <w:lvl w:ilvl="2" w:tplc="DCE6EBE4" w:tentative="1">
      <w:start w:val="1"/>
      <w:numFmt w:val="bullet"/>
      <w:lvlText w:val="-"/>
      <w:lvlJc w:val="left"/>
      <w:pPr>
        <w:tabs>
          <w:tab w:val="num" w:pos="2160"/>
        </w:tabs>
        <w:ind w:left="2160" w:hanging="360"/>
      </w:pPr>
      <w:rPr>
        <w:rFonts w:ascii="Times New Roman" w:hAnsi="Times New Roman" w:hint="default"/>
      </w:rPr>
    </w:lvl>
    <w:lvl w:ilvl="3" w:tplc="48B8275C" w:tentative="1">
      <w:start w:val="1"/>
      <w:numFmt w:val="bullet"/>
      <w:lvlText w:val="-"/>
      <w:lvlJc w:val="left"/>
      <w:pPr>
        <w:tabs>
          <w:tab w:val="num" w:pos="2880"/>
        </w:tabs>
        <w:ind w:left="2880" w:hanging="360"/>
      </w:pPr>
      <w:rPr>
        <w:rFonts w:ascii="Times New Roman" w:hAnsi="Times New Roman" w:hint="default"/>
      </w:rPr>
    </w:lvl>
    <w:lvl w:ilvl="4" w:tplc="4C0E024A" w:tentative="1">
      <w:start w:val="1"/>
      <w:numFmt w:val="bullet"/>
      <w:lvlText w:val="-"/>
      <w:lvlJc w:val="left"/>
      <w:pPr>
        <w:tabs>
          <w:tab w:val="num" w:pos="3600"/>
        </w:tabs>
        <w:ind w:left="3600" w:hanging="360"/>
      </w:pPr>
      <w:rPr>
        <w:rFonts w:ascii="Times New Roman" w:hAnsi="Times New Roman" w:hint="default"/>
      </w:rPr>
    </w:lvl>
    <w:lvl w:ilvl="5" w:tplc="403C8B6E" w:tentative="1">
      <w:start w:val="1"/>
      <w:numFmt w:val="bullet"/>
      <w:lvlText w:val="-"/>
      <w:lvlJc w:val="left"/>
      <w:pPr>
        <w:tabs>
          <w:tab w:val="num" w:pos="4320"/>
        </w:tabs>
        <w:ind w:left="4320" w:hanging="360"/>
      </w:pPr>
      <w:rPr>
        <w:rFonts w:ascii="Times New Roman" w:hAnsi="Times New Roman" w:hint="default"/>
      </w:rPr>
    </w:lvl>
    <w:lvl w:ilvl="6" w:tplc="99C23252" w:tentative="1">
      <w:start w:val="1"/>
      <w:numFmt w:val="bullet"/>
      <w:lvlText w:val="-"/>
      <w:lvlJc w:val="left"/>
      <w:pPr>
        <w:tabs>
          <w:tab w:val="num" w:pos="5040"/>
        </w:tabs>
        <w:ind w:left="5040" w:hanging="360"/>
      </w:pPr>
      <w:rPr>
        <w:rFonts w:ascii="Times New Roman" w:hAnsi="Times New Roman" w:hint="default"/>
      </w:rPr>
    </w:lvl>
    <w:lvl w:ilvl="7" w:tplc="FCC84128" w:tentative="1">
      <w:start w:val="1"/>
      <w:numFmt w:val="bullet"/>
      <w:lvlText w:val="-"/>
      <w:lvlJc w:val="left"/>
      <w:pPr>
        <w:tabs>
          <w:tab w:val="num" w:pos="5760"/>
        </w:tabs>
        <w:ind w:left="5760" w:hanging="360"/>
      </w:pPr>
      <w:rPr>
        <w:rFonts w:ascii="Times New Roman" w:hAnsi="Times New Roman" w:hint="default"/>
      </w:rPr>
    </w:lvl>
    <w:lvl w:ilvl="8" w:tplc="0D68B2A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8A61F0D"/>
    <w:multiLevelType w:val="hybridMultilevel"/>
    <w:tmpl w:val="51BC17B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E79254B"/>
    <w:multiLevelType w:val="hybridMultilevel"/>
    <w:tmpl w:val="488CAE4E"/>
    <w:lvl w:ilvl="0" w:tplc="D60E51CA">
      <w:numFmt w:val="bullet"/>
      <w:lvlText w:val="-"/>
      <w:lvlJc w:val="left"/>
      <w:pPr>
        <w:ind w:left="720" w:hanging="360"/>
      </w:pPr>
      <w:rPr>
        <w:rFonts w:ascii="Akkurat Light Pro" w:eastAsia="Calibri" w:hAnsi="Akkurat Light Pro"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ACE3DA8"/>
    <w:multiLevelType w:val="hybridMultilevel"/>
    <w:tmpl w:val="3840606A"/>
    <w:lvl w:ilvl="0" w:tplc="521EBE44">
      <w:start w:val="1"/>
      <w:numFmt w:val="bullet"/>
      <w:lvlText w:val=""/>
      <w:lvlJc w:val="left"/>
      <w:pPr>
        <w:tabs>
          <w:tab w:val="num" w:pos="720"/>
        </w:tabs>
        <w:ind w:left="720" w:hanging="360"/>
      </w:pPr>
      <w:rPr>
        <w:rFonts w:ascii="Wingdings" w:hAnsi="Wingdings" w:hint="default"/>
      </w:rPr>
    </w:lvl>
    <w:lvl w:ilvl="1" w:tplc="ACF4BA64" w:tentative="1">
      <w:start w:val="1"/>
      <w:numFmt w:val="bullet"/>
      <w:lvlText w:val=""/>
      <w:lvlJc w:val="left"/>
      <w:pPr>
        <w:tabs>
          <w:tab w:val="num" w:pos="1440"/>
        </w:tabs>
        <w:ind w:left="1440" w:hanging="360"/>
      </w:pPr>
      <w:rPr>
        <w:rFonts w:ascii="Wingdings" w:hAnsi="Wingdings" w:hint="default"/>
      </w:rPr>
    </w:lvl>
    <w:lvl w:ilvl="2" w:tplc="09601330" w:tentative="1">
      <w:start w:val="1"/>
      <w:numFmt w:val="bullet"/>
      <w:lvlText w:val=""/>
      <w:lvlJc w:val="left"/>
      <w:pPr>
        <w:tabs>
          <w:tab w:val="num" w:pos="2160"/>
        </w:tabs>
        <w:ind w:left="2160" w:hanging="360"/>
      </w:pPr>
      <w:rPr>
        <w:rFonts w:ascii="Wingdings" w:hAnsi="Wingdings" w:hint="default"/>
      </w:rPr>
    </w:lvl>
    <w:lvl w:ilvl="3" w:tplc="6BDA1C4E" w:tentative="1">
      <w:start w:val="1"/>
      <w:numFmt w:val="bullet"/>
      <w:lvlText w:val=""/>
      <w:lvlJc w:val="left"/>
      <w:pPr>
        <w:tabs>
          <w:tab w:val="num" w:pos="2880"/>
        </w:tabs>
        <w:ind w:left="2880" w:hanging="360"/>
      </w:pPr>
      <w:rPr>
        <w:rFonts w:ascii="Wingdings" w:hAnsi="Wingdings" w:hint="default"/>
      </w:rPr>
    </w:lvl>
    <w:lvl w:ilvl="4" w:tplc="245C598C" w:tentative="1">
      <w:start w:val="1"/>
      <w:numFmt w:val="bullet"/>
      <w:lvlText w:val=""/>
      <w:lvlJc w:val="left"/>
      <w:pPr>
        <w:tabs>
          <w:tab w:val="num" w:pos="3600"/>
        </w:tabs>
        <w:ind w:left="3600" w:hanging="360"/>
      </w:pPr>
      <w:rPr>
        <w:rFonts w:ascii="Wingdings" w:hAnsi="Wingdings" w:hint="default"/>
      </w:rPr>
    </w:lvl>
    <w:lvl w:ilvl="5" w:tplc="D116D4E0" w:tentative="1">
      <w:start w:val="1"/>
      <w:numFmt w:val="bullet"/>
      <w:lvlText w:val=""/>
      <w:lvlJc w:val="left"/>
      <w:pPr>
        <w:tabs>
          <w:tab w:val="num" w:pos="4320"/>
        </w:tabs>
        <w:ind w:left="4320" w:hanging="360"/>
      </w:pPr>
      <w:rPr>
        <w:rFonts w:ascii="Wingdings" w:hAnsi="Wingdings" w:hint="default"/>
      </w:rPr>
    </w:lvl>
    <w:lvl w:ilvl="6" w:tplc="2D765C04" w:tentative="1">
      <w:start w:val="1"/>
      <w:numFmt w:val="bullet"/>
      <w:lvlText w:val=""/>
      <w:lvlJc w:val="left"/>
      <w:pPr>
        <w:tabs>
          <w:tab w:val="num" w:pos="5040"/>
        </w:tabs>
        <w:ind w:left="5040" w:hanging="360"/>
      </w:pPr>
      <w:rPr>
        <w:rFonts w:ascii="Wingdings" w:hAnsi="Wingdings" w:hint="default"/>
      </w:rPr>
    </w:lvl>
    <w:lvl w:ilvl="7" w:tplc="589A7DFE" w:tentative="1">
      <w:start w:val="1"/>
      <w:numFmt w:val="bullet"/>
      <w:lvlText w:val=""/>
      <w:lvlJc w:val="left"/>
      <w:pPr>
        <w:tabs>
          <w:tab w:val="num" w:pos="5760"/>
        </w:tabs>
        <w:ind w:left="5760" w:hanging="360"/>
      </w:pPr>
      <w:rPr>
        <w:rFonts w:ascii="Wingdings" w:hAnsi="Wingdings" w:hint="default"/>
      </w:rPr>
    </w:lvl>
    <w:lvl w:ilvl="8" w:tplc="E05E2E9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A65E75"/>
    <w:multiLevelType w:val="hybridMultilevel"/>
    <w:tmpl w:val="73145A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1A817E6"/>
    <w:multiLevelType w:val="hybridMultilevel"/>
    <w:tmpl w:val="0CC8BEE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6DC1E05"/>
    <w:multiLevelType w:val="hybridMultilevel"/>
    <w:tmpl w:val="E98C4928"/>
    <w:lvl w:ilvl="0" w:tplc="6F2EAD4C">
      <w:start w:val="1"/>
      <w:numFmt w:val="bullet"/>
      <w:lvlText w:val="-"/>
      <w:lvlJc w:val="left"/>
      <w:pPr>
        <w:ind w:left="720" w:hanging="360"/>
      </w:pPr>
      <w:rPr>
        <w:rFonts w:ascii="Segoe UI Historic" w:eastAsiaTheme="minorEastAsia" w:hAnsi="Segoe UI Historic" w:cs="Segoe UI Historic"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B664EB7"/>
    <w:multiLevelType w:val="hybridMultilevel"/>
    <w:tmpl w:val="10169A16"/>
    <w:lvl w:ilvl="0" w:tplc="B62AF22E">
      <w:start w:val="1"/>
      <w:numFmt w:val="bullet"/>
      <w:lvlText w:val=""/>
      <w:lvlJc w:val="left"/>
      <w:pPr>
        <w:tabs>
          <w:tab w:val="num" w:pos="720"/>
        </w:tabs>
        <w:ind w:left="720" w:hanging="360"/>
      </w:pPr>
      <w:rPr>
        <w:rFonts w:ascii="Wingdings" w:hAnsi="Wingdings" w:hint="default"/>
      </w:rPr>
    </w:lvl>
    <w:lvl w:ilvl="1" w:tplc="82080468" w:tentative="1">
      <w:start w:val="1"/>
      <w:numFmt w:val="bullet"/>
      <w:lvlText w:val=""/>
      <w:lvlJc w:val="left"/>
      <w:pPr>
        <w:tabs>
          <w:tab w:val="num" w:pos="1440"/>
        </w:tabs>
        <w:ind w:left="1440" w:hanging="360"/>
      </w:pPr>
      <w:rPr>
        <w:rFonts w:ascii="Wingdings" w:hAnsi="Wingdings" w:hint="default"/>
      </w:rPr>
    </w:lvl>
    <w:lvl w:ilvl="2" w:tplc="699ACA64" w:tentative="1">
      <w:start w:val="1"/>
      <w:numFmt w:val="bullet"/>
      <w:lvlText w:val=""/>
      <w:lvlJc w:val="left"/>
      <w:pPr>
        <w:tabs>
          <w:tab w:val="num" w:pos="2160"/>
        </w:tabs>
        <w:ind w:left="2160" w:hanging="360"/>
      </w:pPr>
      <w:rPr>
        <w:rFonts w:ascii="Wingdings" w:hAnsi="Wingdings" w:hint="default"/>
      </w:rPr>
    </w:lvl>
    <w:lvl w:ilvl="3" w:tplc="D704404A" w:tentative="1">
      <w:start w:val="1"/>
      <w:numFmt w:val="bullet"/>
      <w:lvlText w:val=""/>
      <w:lvlJc w:val="left"/>
      <w:pPr>
        <w:tabs>
          <w:tab w:val="num" w:pos="2880"/>
        </w:tabs>
        <w:ind w:left="2880" w:hanging="360"/>
      </w:pPr>
      <w:rPr>
        <w:rFonts w:ascii="Wingdings" w:hAnsi="Wingdings" w:hint="default"/>
      </w:rPr>
    </w:lvl>
    <w:lvl w:ilvl="4" w:tplc="B5586136" w:tentative="1">
      <w:start w:val="1"/>
      <w:numFmt w:val="bullet"/>
      <w:lvlText w:val=""/>
      <w:lvlJc w:val="left"/>
      <w:pPr>
        <w:tabs>
          <w:tab w:val="num" w:pos="3600"/>
        </w:tabs>
        <w:ind w:left="3600" w:hanging="360"/>
      </w:pPr>
      <w:rPr>
        <w:rFonts w:ascii="Wingdings" w:hAnsi="Wingdings" w:hint="default"/>
      </w:rPr>
    </w:lvl>
    <w:lvl w:ilvl="5" w:tplc="C9181ED0" w:tentative="1">
      <w:start w:val="1"/>
      <w:numFmt w:val="bullet"/>
      <w:lvlText w:val=""/>
      <w:lvlJc w:val="left"/>
      <w:pPr>
        <w:tabs>
          <w:tab w:val="num" w:pos="4320"/>
        </w:tabs>
        <w:ind w:left="4320" w:hanging="360"/>
      </w:pPr>
      <w:rPr>
        <w:rFonts w:ascii="Wingdings" w:hAnsi="Wingdings" w:hint="default"/>
      </w:rPr>
    </w:lvl>
    <w:lvl w:ilvl="6" w:tplc="60ECA124" w:tentative="1">
      <w:start w:val="1"/>
      <w:numFmt w:val="bullet"/>
      <w:lvlText w:val=""/>
      <w:lvlJc w:val="left"/>
      <w:pPr>
        <w:tabs>
          <w:tab w:val="num" w:pos="5040"/>
        </w:tabs>
        <w:ind w:left="5040" w:hanging="360"/>
      </w:pPr>
      <w:rPr>
        <w:rFonts w:ascii="Wingdings" w:hAnsi="Wingdings" w:hint="default"/>
      </w:rPr>
    </w:lvl>
    <w:lvl w:ilvl="7" w:tplc="611E4290" w:tentative="1">
      <w:start w:val="1"/>
      <w:numFmt w:val="bullet"/>
      <w:lvlText w:val=""/>
      <w:lvlJc w:val="left"/>
      <w:pPr>
        <w:tabs>
          <w:tab w:val="num" w:pos="5760"/>
        </w:tabs>
        <w:ind w:left="5760" w:hanging="360"/>
      </w:pPr>
      <w:rPr>
        <w:rFonts w:ascii="Wingdings" w:hAnsi="Wingdings" w:hint="default"/>
      </w:rPr>
    </w:lvl>
    <w:lvl w:ilvl="8" w:tplc="1D443E7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C8C5742"/>
    <w:multiLevelType w:val="hybridMultilevel"/>
    <w:tmpl w:val="44C2348C"/>
    <w:lvl w:ilvl="0" w:tplc="0C0A0003">
      <w:start w:val="1"/>
      <w:numFmt w:val="bullet"/>
      <w:lvlText w:val="o"/>
      <w:lvlJc w:val="left"/>
      <w:pPr>
        <w:ind w:left="780" w:hanging="360"/>
      </w:pPr>
      <w:rPr>
        <w:rFonts w:ascii="Courier New" w:hAnsi="Courier New" w:cs="Courier New"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2" w15:restartNumberingAfterBreak="0">
    <w:nsid w:val="4EF30AC7"/>
    <w:multiLevelType w:val="hybridMultilevel"/>
    <w:tmpl w:val="5CD487B4"/>
    <w:lvl w:ilvl="0" w:tplc="9F389E4E">
      <w:start w:val="1"/>
      <w:numFmt w:val="bullet"/>
      <w:lvlText w:val=""/>
      <w:lvlJc w:val="left"/>
      <w:pPr>
        <w:tabs>
          <w:tab w:val="num" w:pos="720"/>
        </w:tabs>
        <w:ind w:left="720" w:hanging="360"/>
      </w:pPr>
      <w:rPr>
        <w:rFonts w:ascii="Wingdings" w:hAnsi="Wingdings" w:hint="default"/>
      </w:rPr>
    </w:lvl>
    <w:lvl w:ilvl="1" w:tplc="7E027B6E" w:tentative="1">
      <w:start w:val="1"/>
      <w:numFmt w:val="bullet"/>
      <w:lvlText w:val=""/>
      <w:lvlJc w:val="left"/>
      <w:pPr>
        <w:tabs>
          <w:tab w:val="num" w:pos="1440"/>
        </w:tabs>
        <w:ind w:left="1440" w:hanging="360"/>
      </w:pPr>
      <w:rPr>
        <w:rFonts w:ascii="Wingdings" w:hAnsi="Wingdings" w:hint="default"/>
      </w:rPr>
    </w:lvl>
    <w:lvl w:ilvl="2" w:tplc="8A0C4E36" w:tentative="1">
      <w:start w:val="1"/>
      <w:numFmt w:val="bullet"/>
      <w:lvlText w:val=""/>
      <w:lvlJc w:val="left"/>
      <w:pPr>
        <w:tabs>
          <w:tab w:val="num" w:pos="2160"/>
        </w:tabs>
        <w:ind w:left="2160" w:hanging="360"/>
      </w:pPr>
      <w:rPr>
        <w:rFonts w:ascii="Wingdings" w:hAnsi="Wingdings" w:hint="default"/>
      </w:rPr>
    </w:lvl>
    <w:lvl w:ilvl="3" w:tplc="BEBCC178" w:tentative="1">
      <w:start w:val="1"/>
      <w:numFmt w:val="bullet"/>
      <w:lvlText w:val=""/>
      <w:lvlJc w:val="left"/>
      <w:pPr>
        <w:tabs>
          <w:tab w:val="num" w:pos="2880"/>
        </w:tabs>
        <w:ind w:left="2880" w:hanging="360"/>
      </w:pPr>
      <w:rPr>
        <w:rFonts w:ascii="Wingdings" w:hAnsi="Wingdings" w:hint="default"/>
      </w:rPr>
    </w:lvl>
    <w:lvl w:ilvl="4" w:tplc="A468BEC8" w:tentative="1">
      <w:start w:val="1"/>
      <w:numFmt w:val="bullet"/>
      <w:lvlText w:val=""/>
      <w:lvlJc w:val="left"/>
      <w:pPr>
        <w:tabs>
          <w:tab w:val="num" w:pos="3600"/>
        </w:tabs>
        <w:ind w:left="3600" w:hanging="360"/>
      </w:pPr>
      <w:rPr>
        <w:rFonts w:ascii="Wingdings" w:hAnsi="Wingdings" w:hint="default"/>
      </w:rPr>
    </w:lvl>
    <w:lvl w:ilvl="5" w:tplc="9B0C9FD6" w:tentative="1">
      <w:start w:val="1"/>
      <w:numFmt w:val="bullet"/>
      <w:lvlText w:val=""/>
      <w:lvlJc w:val="left"/>
      <w:pPr>
        <w:tabs>
          <w:tab w:val="num" w:pos="4320"/>
        </w:tabs>
        <w:ind w:left="4320" w:hanging="360"/>
      </w:pPr>
      <w:rPr>
        <w:rFonts w:ascii="Wingdings" w:hAnsi="Wingdings" w:hint="default"/>
      </w:rPr>
    </w:lvl>
    <w:lvl w:ilvl="6" w:tplc="4F5AB368" w:tentative="1">
      <w:start w:val="1"/>
      <w:numFmt w:val="bullet"/>
      <w:lvlText w:val=""/>
      <w:lvlJc w:val="left"/>
      <w:pPr>
        <w:tabs>
          <w:tab w:val="num" w:pos="5040"/>
        </w:tabs>
        <w:ind w:left="5040" w:hanging="360"/>
      </w:pPr>
      <w:rPr>
        <w:rFonts w:ascii="Wingdings" w:hAnsi="Wingdings" w:hint="default"/>
      </w:rPr>
    </w:lvl>
    <w:lvl w:ilvl="7" w:tplc="152A6BF4" w:tentative="1">
      <w:start w:val="1"/>
      <w:numFmt w:val="bullet"/>
      <w:lvlText w:val=""/>
      <w:lvlJc w:val="left"/>
      <w:pPr>
        <w:tabs>
          <w:tab w:val="num" w:pos="5760"/>
        </w:tabs>
        <w:ind w:left="5760" w:hanging="360"/>
      </w:pPr>
      <w:rPr>
        <w:rFonts w:ascii="Wingdings" w:hAnsi="Wingdings" w:hint="default"/>
      </w:rPr>
    </w:lvl>
    <w:lvl w:ilvl="8" w:tplc="D4C4FD5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16F677C"/>
    <w:multiLevelType w:val="hybridMultilevel"/>
    <w:tmpl w:val="88327636"/>
    <w:lvl w:ilvl="0" w:tplc="55588D72">
      <w:start w:val="1"/>
      <w:numFmt w:val="bullet"/>
      <w:lvlText w:val=""/>
      <w:lvlJc w:val="left"/>
      <w:pPr>
        <w:tabs>
          <w:tab w:val="num" w:pos="720"/>
        </w:tabs>
        <w:ind w:left="720" w:hanging="360"/>
      </w:pPr>
      <w:rPr>
        <w:rFonts w:ascii="Wingdings" w:hAnsi="Wingdings" w:hint="default"/>
      </w:rPr>
    </w:lvl>
    <w:lvl w:ilvl="1" w:tplc="B86C8E38" w:tentative="1">
      <w:start w:val="1"/>
      <w:numFmt w:val="bullet"/>
      <w:lvlText w:val=""/>
      <w:lvlJc w:val="left"/>
      <w:pPr>
        <w:tabs>
          <w:tab w:val="num" w:pos="1440"/>
        </w:tabs>
        <w:ind w:left="1440" w:hanging="360"/>
      </w:pPr>
      <w:rPr>
        <w:rFonts w:ascii="Wingdings" w:hAnsi="Wingdings" w:hint="default"/>
      </w:rPr>
    </w:lvl>
    <w:lvl w:ilvl="2" w:tplc="6C50C844" w:tentative="1">
      <w:start w:val="1"/>
      <w:numFmt w:val="bullet"/>
      <w:lvlText w:val=""/>
      <w:lvlJc w:val="left"/>
      <w:pPr>
        <w:tabs>
          <w:tab w:val="num" w:pos="2160"/>
        </w:tabs>
        <w:ind w:left="2160" w:hanging="360"/>
      </w:pPr>
      <w:rPr>
        <w:rFonts w:ascii="Wingdings" w:hAnsi="Wingdings" w:hint="default"/>
      </w:rPr>
    </w:lvl>
    <w:lvl w:ilvl="3" w:tplc="8632A196" w:tentative="1">
      <w:start w:val="1"/>
      <w:numFmt w:val="bullet"/>
      <w:lvlText w:val=""/>
      <w:lvlJc w:val="left"/>
      <w:pPr>
        <w:tabs>
          <w:tab w:val="num" w:pos="2880"/>
        </w:tabs>
        <w:ind w:left="2880" w:hanging="360"/>
      </w:pPr>
      <w:rPr>
        <w:rFonts w:ascii="Wingdings" w:hAnsi="Wingdings" w:hint="default"/>
      </w:rPr>
    </w:lvl>
    <w:lvl w:ilvl="4" w:tplc="A2CE5B08" w:tentative="1">
      <w:start w:val="1"/>
      <w:numFmt w:val="bullet"/>
      <w:lvlText w:val=""/>
      <w:lvlJc w:val="left"/>
      <w:pPr>
        <w:tabs>
          <w:tab w:val="num" w:pos="3600"/>
        </w:tabs>
        <w:ind w:left="3600" w:hanging="360"/>
      </w:pPr>
      <w:rPr>
        <w:rFonts w:ascii="Wingdings" w:hAnsi="Wingdings" w:hint="default"/>
      </w:rPr>
    </w:lvl>
    <w:lvl w:ilvl="5" w:tplc="B72CCB2A" w:tentative="1">
      <w:start w:val="1"/>
      <w:numFmt w:val="bullet"/>
      <w:lvlText w:val=""/>
      <w:lvlJc w:val="left"/>
      <w:pPr>
        <w:tabs>
          <w:tab w:val="num" w:pos="4320"/>
        </w:tabs>
        <w:ind w:left="4320" w:hanging="360"/>
      </w:pPr>
      <w:rPr>
        <w:rFonts w:ascii="Wingdings" w:hAnsi="Wingdings" w:hint="default"/>
      </w:rPr>
    </w:lvl>
    <w:lvl w:ilvl="6" w:tplc="B48AAC22" w:tentative="1">
      <w:start w:val="1"/>
      <w:numFmt w:val="bullet"/>
      <w:lvlText w:val=""/>
      <w:lvlJc w:val="left"/>
      <w:pPr>
        <w:tabs>
          <w:tab w:val="num" w:pos="5040"/>
        </w:tabs>
        <w:ind w:left="5040" w:hanging="360"/>
      </w:pPr>
      <w:rPr>
        <w:rFonts w:ascii="Wingdings" w:hAnsi="Wingdings" w:hint="default"/>
      </w:rPr>
    </w:lvl>
    <w:lvl w:ilvl="7" w:tplc="313077A2" w:tentative="1">
      <w:start w:val="1"/>
      <w:numFmt w:val="bullet"/>
      <w:lvlText w:val=""/>
      <w:lvlJc w:val="left"/>
      <w:pPr>
        <w:tabs>
          <w:tab w:val="num" w:pos="5760"/>
        </w:tabs>
        <w:ind w:left="5760" w:hanging="360"/>
      </w:pPr>
      <w:rPr>
        <w:rFonts w:ascii="Wingdings" w:hAnsi="Wingdings" w:hint="default"/>
      </w:rPr>
    </w:lvl>
    <w:lvl w:ilvl="8" w:tplc="1902A7B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17A6DB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9706634"/>
    <w:multiLevelType w:val="hybridMultilevel"/>
    <w:tmpl w:val="4FBEBBA4"/>
    <w:lvl w:ilvl="0" w:tplc="32D6B7B0">
      <w:start w:val="1"/>
      <w:numFmt w:val="bullet"/>
      <w:lvlText w:val=""/>
      <w:lvlJc w:val="left"/>
      <w:pPr>
        <w:tabs>
          <w:tab w:val="num" w:pos="720"/>
        </w:tabs>
        <w:ind w:left="720" w:hanging="360"/>
      </w:pPr>
      <w:rPr>
        <w:rFonts w:ascii="Wingdings" w:hAnsi="Wingdings" w:hint="default"/>
      </w:rPr>
    </w:lvl>
    <w:lvl w:ilvl="1" w:tplc="84680296" w:tentative="1">
      <w:start w:val="1"/>
      <w:numFmt w:val="bullet"/>
      <w:lvlText w:val=""/>
      <w:lvlJc w:val="left"/>
      <w:pPr>
        <w:tabs>
          <w:tab w:val="num" w:pos="1440"/>
        </w:tabs>
        <w:ind w:left="1440" w:hanging="360"/>
      </w:pPr>
      <w:rPr>
        <w:rFonts w:ascii="Wingdings" w:hAnsi="Wingdings" w:hint="default"/>
      </w:rPr>
    </w:lvl>
    <w:lvl w:ilvl="2" w:tplc="7B0CE6C0" w:tentative="1">
      <w:start w:val="1"/>
      <w:numFmt w:val="bullet"/>
      <w:lvlText w:val=""/>
      <w:lvlJc w:val="left"/>
      <w:pPr>
        <w:tabs>
          <w:tab w:val="num" w:pos="2160"/>
        </w:tabs>
        <w:ind w:left="2160" w:hanging="360"/>
      </w:pPr>
      <w:rPr>
        <w:rFonts w:ascii="Wingdings" w:hAnsi="Wingdings" w:hint="default"/>
      </w:rPr>
    </w:lvl>
    <w:lvl w:ilvl="3" w:tplc="DDB052B2" w:tentative="1">
      <w:start w:val="1"/>
      <w:numFmt w:val="bullet"/>
      <w:lvlText w:val=""/>
      <w:lvlJc w:val="left"/>
      <w:pPr>
        <w:tabs>
          <w:tab w:val="num" w:pos="2880"/>
        </w:tabs>
        <w:ind w:left="2880" w:hanging="360"/>
      </w:pPr>
      <w:rPr>
        <w:rFonts w:ascii="Wingdings" w:hAnsi="Wingdings" w:hint="default"/>
      </w:rPr>
    </w:lvl>
    <w:lvl w:ilvl="4" w:tplc="DB38AA96" w:tentative="1">
      <w:start w:val="1"/>
      <w:numFmt w:val="bullet"/>
      <w:lvlText w:val=""/>
      <w:lvlJc w:val="left"/>
      <w:pPr>
        <w:tabs>
          <w:tab w:val="num" w:pos="3600"/>
        </w:tabs>
        <w:ind w:left="3600" w:hanging="360"/>
      </w:pPr>
      <w:rPr>
        <w:rFonts w:ascii="Wingdings" w:hAnsi="Wingdings" w:hint="default"/>
      </w:rPr>
    </w:lvl>
    <w:lvl w:ilvl="5" w:tplc="CDD8927A" w:tentative="1">
      <w:start w:val="1"/>
      <w:numFmt w:val="bullet"/>
      <w:lvlText w:val=""/>
      <w:lvlJc w:val="left"/>
      <w:pPr>
        <w:tabs>
          <w:tab w:val="num" w:pos="4320"/>
        </w:tabs>
        <w:ind w:left="4320" w:hanging="360"/>
      </w:pPr>
      <w:rPr>
        <w:rFonts w:ascii="Wingdings" w:hAnsi="Wingdings" w:hint="default"/>
      </w:rPr>
    </w:lvl>
    <w:lvl w:ilvl="6" w:tplc="D4F65B42" w:tentative="1">
      <w:start w:val="1"/>
      <w:numFmt w:val="bullet"/>
      <w:lvlText w:val=""/>
      <w:lvlJc w:val="left"/>
      <w:pPr>
        <w:tabs>
          <w:tab w:val="num" w:pos="5040"/>
        </w:tabs>
        <w:ind w:left="5040" w:hanging="360"/>
      </w:pPr>
      <w:rPr>
        <w:rFonts w:ascii="Wingdings" w:hAnsi="Wingdings" w:hint="default"/>
      </w:rPr>
    </w:lvl>
    <w:lvl w:ilvl="7" w:tplc="89DEA73E" w:tentative="1">
      <w:start w:val="1"/>
      <w:numFmt w:val="bullet"/>
      <w:lvlText w:val=""/>
      <w:lvlJc w:val="left"/>
      <w:pPr>
        <w:tabs>
          <w:tab w:val="num" w:pos="5760"/>
        </w:tabs>
        <w:ind w:left="5760" w:hanging="360"/>
      </w:pPr>
      <w:rPr>
        <w:rFonts w:ascii="Wingdings" w:hAnsi="Wingdings" w:hint="default"/>
      </w:rPr>
    </w:lvl>
    <w:lvl w:ilvl="8" w:tplc="993AC9D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D705F40"/>
    <w:multiLevelType w:val="hybridMultilevel"/>
    <w:tmpl w:val="6A9C73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F835E1"/>
    <w:multiLevelType w:val="hybridMultilevel"/>
    <w:tmpl w:val="F6407D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E2A4A98"/>
    <w:multiLevelType w:val="hybridMultilevel"/>
    <w:tmpl w:val="96B663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1E719DC"/>
    <w:multiLevelType w:val="multilevel"/>
    <w:tmpl w:val="ECC87004"/>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635D26C8"/>
    <w:multiLevelType w:val="hybridMultilevel"/>
    <w:tmpl w:val="F956F2EC"/>
    <w:lvl w:ilvl="0" w:tplc="CCE4EFB6">
      <w:start w:val="1"/>
      <w:numFmt w:val="bullet"/>
      <w:lvlText w:val="-"/>
      <w:lvlJc w:val="left"/>
      <w:pPr>
        <w:tabs>
          <w:tab w:val="num" w:pos="720"/>
        </w:tabs>
        <w:ind w:left="720" w:hanging="360"/>
      </w:pPr>
      <w:rPr>
        <w:rFonts w:ascii="Times New Roman" w:hAnsi="Times New Roman" w:hint="default"/>
      </w:rPr>
    </w:lvl>
    <w:lvl w:ilvl="1" w:tplc="D070D282" w:tentative="1">
      <w:start w:val="1"/>
      <w:numFmt w:val="bullet"/>
      <w:lvlText w:val="-"/>
      <w:lvlJc w:val="left"/>
      <w:pPr>
        <w:tabs>
          <w:tab w:val="num" w:pos="1440"/>
        </w:tabs>
        <w:ind w:left="1440" w:hanging="360"/>
      </w:pPr>
      <w:rPr>
        <w:rFonts w:ascii="Times New Roman" w:hAnsi="Times New Roman" w:hint="default"/>
      </w:rPr>
    </w:lvl>
    <w:lvl w:ilvl="2" w:tplc="5B6A4FCE" w:tentative="1">
      <w:start w:val="1"/>
      <w:numFmt w:val="bullet"/>
      <w:lvlText w:val="-"/>
      <w:lvlJc w:val="left"/>
      <w:pPr>
        <w:tabs>
          <w:tab w:val="num" w:pos="2160"/>
        </w:tabs>
        <w:ind w:left="2160" w:hanging="360"/>
      </w:pPr>
      <w:rPr>
        <w:rFonts w:ascii="Times New Roman" w:hAnsi="Times New Roman" w:hint="default"/>
      </w:rPr>
    </w:lvl>
    <w:lvl w:ilvl="3" w:tplc="E0443F38" w:tentative="1">
      <w:start w:val="1"/>
      <w:numFmt w:val="bullet"/>
      <w:lvlText w:val="-"/>
      <w:lvlJc w:val="left"/>
      <w:pPr>
        <w:tabs>
          <w:tab w:val="num" w:pos="2880"/>
        </w:tabs>
        <w:ind w:left="2880" w:hanging="360"/>
      </w:pPr>
      <w:rPr>
        <w:rFonts w:ascii="Times New Roman" w:hAnsi="Times New Roman" w:hint="default"/>
      </w:rPr>
    </w:lvl>
    <w:lvl w:ilvl="4" w:tplc="A612A49A" w:tentative="1">
      <w:start w:val="1"/>
      <w:numFmt w:val="bullet"/>
      <w:lvlText w:val="-"/>
      <w:lvlJc w:val="left"/>
      <w:pPr>
        <w:tabs>
          <w:tab w:val="num" w:pos="3600"/>
        </w:tabs>
        <w:ind w:left="3600" w:hanging="360"/>
      </w:pPr>
      <w:rPr>
        <w:rFonts w:ascii="Times New Roman" w:hAnsi="Times New Roman" w:hint="default"/>
      </w:rPr>
    </w:lvl>
    <w:lvl w:ilvl="5" w:tplc="27F899D6" w:tentative="1">
      <w:start w:val="1"/>
      <w:numFmt w:val="bullet"/>
      <w:lvlText w:val="-"/>
      <w:lvlJc w:val="left"/>
      <w:pPr>
        <w:tabs>
          <w:tab w:val="num" w:pos="4320"/>
        </w:tabs>
        <w:ind w:left="4320" w:hanging="360"/>
      </w:pPr>
      <w:rPr>
        <w:rFonts w:ascii="Times New Roman" w:hAnsi="Times New Roman" w:hint="default"/>
      </w:rPr>
    </w:lvl>
    <w:lvl w:ilvl="6" w:tplc="0FEC1FA8" w:tentative="1">
      <w:start w:val="1"/>
      <w:numFmt w:val="bullet"/>
      <w:lvlText w:val="-"/>
      <w:lvlJc w:val="left"/>
      <w:pPr>
        <w:tabs>
          <w:tab w:val="num" w:pos="5040"/>
        </w:tabs>
        <w:ind w:left="5040" w:hanging="360"/>
      </w:pPr>
      <w:rPr>
        <w:rFonts w:ascii="Times New Roman" w:hAnsi="Times New Roman" w:hint="default"/>
      </w:rPr>
    </w:lvl>
    <w:lvl w:ilvl="7" w:tplc="F29E42E2" w:tentative="1">
      <w:start w:val="1"/>
      <w:numFmt w:val="bullet"/>
      <w:lvlText w:val="-"/>
      <w:lvlJc w:val="left"/>
      <w:pPr>
        <w:tabs>
          <w:tab w:val="num" w:pos="5760"/>
        </w:tabs>
        <w:ind w:left="5760" w:hanging="360"/>
      </w:pPr>
      <w:rPr>
        <w:rFonts w:ascii="Times New Roman" w:hAnsi="Times New Roman" w:hint="default"/>
      </w:rPr>
    </w:lvl>
    <w:lvl w:ilvl="8" w:tplc="460E158C"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669B0D62"/>
    <w:multiLevelType w:val="hybridMultilevel"/>
    <w:tmpl w:val="59DA82E0"/>
    <w:lvl w:ilvl="0" w:tplc="59988610">
      <w:start w:val="1"/>
      <w:numFmt w:val="bullet"/>
      <w:lvlText w:val=""/>
      <w:lvlJc w:val="left"/>
      <w:pPr>
        <w:tabs>
          <w:tab w:val="num" w:pos="720"/>
        </w:tabs>
        <w:ind w:left="720" w:hanging="360"/>
      </w:pPr>
      <w:rPr>
        <w:rFonts w:ascii="Wingdings" w:hAnsi="Wingdings" w:hint="default"/>
      </w:rPr>
    </w:lvl>
    <w:lvl w:ilvl="1" w:tplc="89062854" w:tentative="1">
      <w:start w:val="1"/>
      <w:numFmt w:val="bullet"/>
      <w:lvlText w:val=""/>
      <w:lvlJc w:val="left"/>
      <w:pPr>
        <w:tabs>
          <w:tab w:val="num" w:pos="1440"/>
        </w:tabs>
        <w:ind w:left="1440" w:hanging="360"/>
      </w:pPr>
      <w:rPr>
        <w:rFonts w:ascii="Wingdings" w:hAnsi="Wingdings" w:hint="default"/>
      </w:rPr>
    </w:lvl>
    <w:lvl w:ilvl="2" w:tplc="A51E0D9A" w:tentative="1">
      <w:start w:val="1"/>
      <w:numFmt w:val="bullet"/>
      <w:lvlText w:val=""/>
      <w:lvlJc w:val="left"/>
      <w:pPr>
        <w:tabs>
          <w:tab w:val="num" w:pos="2160"/>
        </w:tabs>
        <w:ind w:left="2160" w:hanging="360"/>
      </w:pPr>
      <w:rPr>
        <w:rFonts w:ascii="Wingdings" w:hAnsi="Wingdings" w:hint="default"/>
      </w:rPr>
    </w:lvl>
    <w:lvl w:ilvl="3" w:tplc="4FE0C42A" w:tentative="1">
      <w:start w:val="1"/>
      <w:numFmt w:val="bullet"/>
      <w:lvlText w:val=""/>
      <w:lvlJc w:val="left"/>
      <w:pPr>
        <w:tabs>
          <w:tab w:val="num" w:pos="2880"/>
        </w:tabs>
        <w:ind w:left="2880" w:hanging="360"/>
      </w:pPr>
      <w:rPr>
        <w:rFonts w:ascii="Wingdings" w:hAnsi="Wingdings" w:hint="default"/>
      </w:rPr>
    </w:lvl>
    <w:lvl w:ilvl="4" w:tplc="33580EE6" w:tentative="1">
      <w:start w:val="1"/>
      <w:numFmt w:val="bullet"/>
      <w:lvlText w:val=""/>
      <w:lvlJc w:val="left"/>
      <w:pPr>
        <w:tabs>
          <w:tab w:val="num" w:pos="3600"/>
        </w:tabs>
        <w:ind w:left="3600" w:hanging="360"/>
      </w:pPr>
      <w:rPr>
        <w:rFonts w:ascii="Wingdings" w:hAnsi="Wingdings" w:hint="default"/>
      </w:rPr>
    </w:lvl>
    <w:lvl w:ilvl="5" w:tplc="DCB0F456" w:tentative="1">
      <w:start w:val="1"/>
      <w:numFmt w:val="bullet"/>
      <w:lvlText w:val=""/>
      <w:lvlJc w:val="left"/>
      <w:pPr>
        <w:tabs>
          <w:tab w:val="num" w:pos="4320"/>
        </w:tabs>
        <w:ind w:left="4320" w:hanging="360"/>
      </w:pPr>
      <w:rPr>
        <w:rFonts w:ascii="Wingdings" w:hAnsi="Wingdings" w:hint="default"/>
      </w:rPr>
    </w:lvl>
    <w:lvl w:ilvl="6" w:tplc="36605036" w:tentative="1">
      <w:start w:val="1"/>
      <w:numFmt w:val="bullet"/>
      <w:lvlText w:val=""/>
      <w:lvlJc w:val="left"/>
      <w:pPr>
        <w:tabs>
          <w:tab w:val="num" w:pos="5040"/>
        </w:tabs>
        <w:ind w:left="5040" w:hanging="360"/>
      </w:pPr>
      <w:rPr>
        <w:rFonts w:ascii="Wingdings" w:hAnsi="Wingdings" w:hint="default"/>
      </w:rPr>
    </w:lvl>
    <w:lvl w:ilvl="7" w:tplc="B7EEC48C" w:tentative="1">
      <w:start w:val="1"/>
      <w:numFmt w:val="bullet"/>
      <w:lvlText w:val=""/>
      <w:lvlJc w:val="left"/>
      <w:pPr>
        <w:tabs>
          <w:tab w:val="num" w:pos="5760"/>
        </w:tabs>
        <w:ind w:left="5760" w:hanging="360"/>
      </w:pPr>
      <w:rPr>
        <w:rFonts w:ascii="Wingdings" w:hAnsi="Wingdings" w:hint="default"/>
      </w:rPr>
    </w:lvl>
    <w:lvl w:ilvl="8" w:tplc="DC7E76D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83639DC"/>
    <w:multiLevelType w:val="hybridMultilevel"/>
    <w:tmpl w:val="FDAE8FC0"/>
    <w:lvl w:ilvl="0" w:tplc="53042CB4">
      <w:start w:val="1"/>
      <w:numFmt w:val="bullet"/>
      <w:lvlText w:val=""/>
      <w:lvlJc w:val="left"/>
      <w:pPr>
        <w:tabs>
          <w:tab w:val="num" w:pos="720"/>
        </w:tabs>
        <w:ind w:left="720" w:hanging="360"/>
      </w:pPr>
      <w:rPr>
        <w:rFonts w:ascii="Wingdings" w:hAnsi="Wingdings" w:hint="default"/>
      </w:rPr>
    </w:lvl>
    <w:lvl w:ilvl="1" w:tplc="84622F36" w:tentative="1">
      <w:start w:val="1"/>
      <w:numFmt w:val="bullet"/>
      <w:lvlText w:val=""/>
      <w:lvlJc w:val="left"/>
      <w:pPr>
        <w:tabs>
          <w:tab w:val="num" w:pos="1440"/>
        </w:tabs>
        <w:ind w:left="1440" w:hanging="360"/>
      </w:pPr>
      <w:rPr>
        <w:rFonts w:ascii="Wingdings" w:hAnsi="Wingdings" w:hint="default"/>
      </w:rPr>
    </w:lvl>
    <w:lvl w:ilvl="2" w:tplc="9F3428C0" w:tentative="1">
      <w:start w:val="1"/>
      <w:numFmt w:val="bullet"/>
      <w:lvlText w:val=""/>
      <w:lvlJc w:val="left"/>
      <w:pPr>
        <w:tabs>
          <w:tab w:val="num" w:pos="2160"/>
        </w:tabs>
        <w:ind w:left="2160" w:hanging="360"/>
      </w:pPr>
      <w:rPr>
        <w:rFonts w:ascii="Wingdings" w:hAnsi="Wingdings" w:hint="default"/>
      </w:rPr>
    </w:lvl>
    <w:lvl w:ilvl="3" w:tplc="D722D8E6" w:tentative="1">
      <w:start w:val="1"/>
      <w:numFmt w:val="bullet"/>
      <w:lvlText w:val=""/>
      <w:lvlJc w:val="left"/>
      <w:pPr>
        <w:tabs>
          <w:tab w:val="num" w:pos="2880"/>
        </w:tabs>
        <w:ind w:left="2880" w:hanging="360"/>
      </w:pPr>
      <w:rPr>
        <w:rFonts w:ascii="Wingdings" w:hAnsi="Wingdings" w:hint="default"/>
      </w:rPr>
    </w:lvl>
    <w:lvl w:ilvl="4" w:tplc="720A7B8E" w:tentative="1">
      <w:start w:val="1"/>
      <w:numFmt w:val="bullet"/>
      <w:lvlText w:val=""/>
      <w:lvlJc w:val="left"/>
      <w:pPr>
        <w:tabs>
          <w:tab w:val="num" w:pos="3600"/>
        </w:tabs>
        <w:ind w:left="3600" w:hanging="360"/>
      </w:pPr>
      <w:rPr>
        <w:rFonts w:ascii="Wingdings" w:hAnsi="Wingdings" w:hint="default"/>
      </w:rPr>
    </w:lvl>
    <w:lvl w:ilvl="5" w:tplc="78BC5C86" w:tentative="1">
      <w:start w:val="1"/>
      <w:numFmt w:val="bullet"/>
      <w:lvlText w:val=""/>
      <w:lvlJc w:val="left"/>
      <w:pPr>
        <w:tabs>
          <w:tab w:val="num" w:pos="4320"/>
        </w:tabs>
        <w:ind w:left="4320" w:hanging="360"/>
      </w:pPr>
      <w:rPr>
        <w:rFonts w:ascii="Wingdings" w:hAnsi="Wingdings" w:hint="default"/>
      </w:rPr>
    </w:lvl>
    <w:lvl w:ilvl="6" w:tplc="123AAEE4" w:tentative="1">
      <w:start w:val="1"/>
      <w:numFmt w:val="bullet"/>
      <w:lvlText w:val=""/>
      <w:lvlJc w:val="left"/>
      <w:pPr>
        <w:tabs>
          <w:tab w:val="num" w:pos="5040"/>
        </w:tabs>
        <w:ind w:left="5040" w:hanging="360"/>
      </w:pPr>
      <w:rPr>
        <w:rFonts w:ascii="Wingdings" w:hAnsi="Wingdings" w:hint="default"/>
      </w:rPr>
    </w:lvl>
    <w:lvl w:ilvl="7" w:tplc="D6285878" w:tentative="1">
      <w:start w:val="1"/>
      <w:numFmt w:val="bullet"/>
      <w:lvlText w:val=""/>
      <w:lvlJc w:val="left"/>
      <w:pPr>
        <w:tabs>
          <w:tab w:val="num" w:pos="5760"/>
        </w:tabs>
        <w:ind w:left="5760" w:hanging="360"/>
      </w:pPr>
      <w:rPr>
        <w:rFonts w:ascii="Wingdings" w:hAnsi="Wingdings" w:hint="default"/>
      </w:rPr>
    </w:lvl>
    <w:lvl w:ilvl="8" w:tplc="73DE829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30422E0"/>
    <w:multiLevelType w:val="hybridMultilevel"/>
    <w:tmpl w:val="2E8074B6"/>
    <w:lvl w:ilvl="0" w:tplc="FE1CFAA8">
      <w:start w:val="1"/>
      <w:numFmt w:val="bullet"/>
      <w:lvlText w:val=""/>
      <w:lvlJc w:val="left"/>
      <w:pPr>
        <w:tabs>
          <w:tab w:val="num" w:pos="720"/>
        </w:tabs>
        <w:ind w:left="720" w:hanging="360"/>
      </w:pPr>
      <w:rPr>
        <w:rFonts w:ascii="Wingdings" w:hAnsi="Wingdings" w:hint="default"/>
      </w:rPr>
    </w:lvl>
    <w:lvl w:ilvl="1" w:tplc="8C08B64C" w:tentative="1">
      <w:start w:val="1"/>
      <w:numFmt w:val="bullet"/>
      <w:lvlText w:val=""/>
      <w:lvlJc w:val="left"/>
      <w:pPr>
        <w:tabs>
          <w:tab w:val="num" w:pos="1440"/>
        </w:tabs>
        <w:ind w:left="1440" w:hanging="360"/>
      </w:pPr>
      <w:rPr>
        <w:rFonts w:ascii="Wingdings" w:hAnsi="Wingdings" w:hint="default"/>
      </w:rPr>
    </w:lvl>
    <w:lvl w:ilvl="2" w:tplc="F684ABFA" w:tentative="1">
      <w:start w:val="1"/>
      <w:numFmt w:val="bullet"/>
      <w:lvlText w:val=""/>
      <w:lvlJc w:val="left"/>
      <w:pPr>
        <w:tabs>
          <w:tab w:val="num" w:pos="2160"/>
        </w:tabs>
        <w:ind w:left="2160" w:hanging="360"/>
      </w:pPr>
      <w:rPr>
        <w:rFonts w:ascii="Wingdings" w:hAnsi="Wingdings" w:hint="default"/>
      </w:rPr>
    </w:lvl>
    <w:lvl w:ilvl="3" w:tplc="4B8A7490" w:tentative="1">
      <w:start w:val="1"/>
      <w:numFmt w:val="bullet"/>
      <w:lvlText w:val=""/>
      <w:lvlJc w:val="left"/>
      <w:pPr>
        <w:tabs>
          <w:tab w:val="num" w:pos="2880"/>
        </w:tabs>
        <w:ind w:left="2880" w:hanging="360"/>
      </w:pPr>
      <w:rPr>
        <w:rFonts w:ascii="Wingdings" w:hAnsi="Wingdings" w:hint="default"/>
      </w:rPr>
    </w:lvl>
    <w:lvl w:ilvl="4" w:tplc="59CC66EE" w:tentative="1">
      <w:start w:val="1"/>
      <w:numFmt w:val="bullet"/>
      <w:lvlText w:val=""/>
      <w:lvlJc w:val="left"/>
      <w:pPr>
        <w:tabs>
          <w:tab w:val="num" w:pos="3600"/>
        </w:tabs>
        <w:ind w:left="3600" w:hanging="360"/>
      </w:pPr>
      <w:rPr>
        <w:rFonts w:ascii="Wingdings" w:hAnsi="Wingdings" w:hint="default"/>
      </w:rPr>
    </w:lvl>
    <w:lvl w:ilvl="5" w:tplc="20560FC0" w:tentative="1">
      <w:start w:val="1"/>
      <w:numFmt w:val="bullet"/>
      <w:lvlText w:val=""/>
      <w:lvlJc w:val="left"/>
      <w:pPr>
        <w:tabs>
          <w:tab w:val="num" w:pos="4320"/>
        </w:tabs>
        <w:ind w:left="4320" w:hanging="360"/>
      </w:pPr>
      <w:rPr>
        <w:rFonts w:ascii="Wingdings" w:hAnsi="Wingdings" w:hint="default"/>
      </w:rPr>
    </w:lvl>
    <w:lvl w:ilvl="6" w:tplc="9D1A6C98" w:tentative="1">
      <w:start w:val="1"/>
      <w:numFmt w:val="bullet"/>
      <w:lvlText w:val=""/>
      <w:lvlJc w:val="left"/>
      <w:pPr>
        <w:tabs>
          <w:tab w:val="num" w:pos="5040"/>
        </w:tabs>
        <w:ind w:left="5040" w:hanging="360"/>
      </w:pPr>
      <w:rPr>
        <w:rFonts w:ascii="Wingdings" w:hAnsi="Wingdings" w:hint="default"/>
      </w:rPr>
    </w:lvl>
    <w:lvl w:ilvl="7" w:tplc="8DB02BF4" w:tentative="1">
      <w:start w:val="1"/>
      <w:numFmt w:val="bullet"/>
      <w:lvlText w:val=""/>
      <w:lvlJc w:val="left"/>
      <w:pPr>
        <w:tabs>
          <w:tab w:val="num" w:pos="5760"/>
        </w:tabs>
        <w:ind w:left="5760" w:hanging="360"/>
      </w:pPr>
      <w:rPr>
        <w:rFonts w:ascii="Wingdings" w:hAnsi="Wingdings" w:hint="default"/>
      </w:rPr>
    </w:lvl>
    <w:lvl w:ilvl="8" w:tplc="78DC29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3EC6808"/>
    <w:multiLevelType w:val="hybridMultilevel"/>
    <w:tmpl w:val="764A8218"/>
    <w:lvl w:ilvl="0" w:tplc="632C2D3A">
      <w:start w:val="1"/>
      <w:numFmt w:val="bullet"/>
      <w:lvlText w:val=""/>
      <w:lvlJc w:val="left"/>
      <w:pPr>
        <w:tabs>
          <w:tab w:val="num" w:pos="720"/>
        </w:tabs>
        <w:ind w:left="720" w:hanging="360"/>
      </w:pPr>
      <w:rPr>
        <w:rFonts w:ascii="Wingdings" w:hAnsi="Wingdings" w:hint="default"/>
      </w:rPr>
    </w:lvl>
    <w:lvl w:ilvl="1" w:tplc="8402BF42" w:tentative="1">
      <w:start w:val="1"/>
      <w:numFmt w:val="bullet"/>
      <w:lvlText w:val=""/>
      <w:lvlJc w:val="left"/>
      <w:pPr>
        <w:tabs>
          <w:tab w:val="num" w:pos="1440"/>
        </w:tabs>
        <w:ind w:left="1440" w:hanging="360"/>
      </w:pPr>
      <w:rPr>
        <w:rFonts w:ascii="Wingdings" w:hAnsi="Wingdings" w:hint="default"/>
      </w:rPr>
    </w:lvl>
    <w:lvl w:ilvl="2" w:tplc="FCE445EC" w:tentative="1">
      <w:start w:val="1"/>
      <w:numFmt w:val="bullet"/>
      <w:lvlText w:val=""/>
      <w:lvlJc w:val="left"/>
      <w:pPr>
        <w:tabs>
          <w:tab w:val="num" w:pos="2160"/>
        </w:tabs>
        <w:ind w:left="2160" w:hanging="360"/>
      </w:pPr>
      <w:rPr>
        <w:rFonts w:ascii="Wingdings" w:hAnsi="Wingdings" w:hint="default"/>
      </w:rPr>
    </w:lvl>
    <w:lvl w:ilvl="3" w:tplc="D122BC3A" w:tentative="1">
      <w:start w:val="1"/>
      <w:numFmt w:val="bullet"/>
      <w:lvlText w:val=""/>
      <w:lvlJc w:val="left"/>
      <w:pPr>
        <w:tabs>
          <w:tab w:val="num" w:pos="2880"/>
        </w:tabs>
        <w:ind w:left="2880" w:hanging="360"/>
      </w:pPr>
      <w:rPr>
        <w:rFonts w:ascii="Wingdings" w:hAnsi="Wingdings" w:hint="default"/>
      </w:rPr>
    </w:lvl>
    <w:lvl w:ilvl="4" w:tplc="98A0D1B0" w:tentative="1">
      <w:start w:val="1"/>
      <w:numFmt w:val="bullet"/>
      <w:lvlText w:val=""/>
      <w:lvlJc w:val="left"/>
      <w:pPr>
        <w:tabs>
          <w:tab w:val="num" w:pos="3600"/>
        </w:tabs>
        <w:ind w:left="3600" w:hanging="360"/>
      </w:pPr>
      <w:rPr>
        <w:rFonts w:ascii="Wingdings" w:hAnsi="Wingdings" w:hint="default"/>
      </w:rPr>
    </w:lvl>
    <w:lvl w:ilvl="5" w:tplc="E042FAF4" w:tentative="1">
      <w:start w:val="1"/>
      <w:numFmt w:val="bullet"/>
      <w:lvlText w:val=""/>
      <w:lvlJc w:val="left"/>
      <w:pPr>
        <w:tabs>
          <w:tab w:val="num" w:pos="4320"/>
        </w:tabs>
        <w:ind w:left="4320" w:hanging="360"/>
      </w:pPr>
      <w:rPr>
        <w:rFonts w:ascii="Wingdings" w:hAnsi="Wingdings" w:hint="default"/>
      </w:rPr>
    </w:lvl>
    <w:lvl w:ilvl="6" w:tplc="165E8ECE" w:tentative="1">
      <w:start w:val="1"/>
      <w:numFmt w:val="bullet"/>
      <w:lvlText w:val=""/>
      <w:lvlJc w:val="left"/>
      <w:pPr>
        <w:tabs>
          <w:tab w:val="num" w:pos="5040"/>
        </w:tabs>
        <w:ind w:left="5040" w:hanging="360"/>
      </w:pPr>
      <w:rPr>
        <w:rFonts w:ascii="Wingdings" w:hAnsi="Wingdings" w:hint="default"/>
      </w:rPr>
    </w:lvl>
    <w:lvl w:ilvl="7" w:tplc="FCBA2154" w:tentative="1">
      <w:start w:val="1"/>
      <w:numFmt w:val="bullet"/>
      <w:lvlText w:val=""/>
      <w:lvlJc w:val="left"/>
      <w:pPr>
        <w:tabs>
          <w:tab w:val="num" w:pos="5760"/>
        </w:tabs>
        <w:ind w:left="5760" w:hanging="360"/>
      </w:pPr>
      <w:rPr>
        <w:rFonts w:ascii="Wingdings" w:hAnsi="Wingdings" w:hint="default"/>
      </w:rPr>
    </w:lvl>
    <w:lvl w:ilvl="8" w:tplc="E9ECA22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5836F1A"/>
    <w:multiLevelType w:val="hybridMultilevel"/>
    <w:tmpl w:val="22CC3E0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D8F1804"/>
    <w:multiLevelType w:val="hybridMultilevel"/>
    <w:tmpl w:val="AFA6E7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FFB2752"/>
    <w:multiLevelType w:val="hybridMultilevel"/>
    <w:tmpl w:val="388E1964"/>
    <w:lvl w:ilvl="0" w:tplc="95BAA9D2">
      <w:start w:val="1"/>
      <w:numFmt w:val="decimal"/>
      <w:lvlText w:val="%1."/>
      <w:lvlJc w:val="left"/>
      <w:pPr>
        <w:tabs>
          <w:tab w:val="num" w:pos="720"/>
        </w:tabs>
        <w:ind w:left="720" w:hanging="360"/>
      </w:pPr>
    </w:lvl>
    <w:lvl w:ilvl="1" w:tplc="7AC2D19E" w:tentative="1">
      <w:start w:val="1"/>
      <w:numFmt w:val="decimal"/>
      <w:lvlText w:val="%2."/>
      <w:lvlJc w:val="left"/>
      <w:pPr>
        <w:tabs>
          <w:tab w:val="num" w:pos="1440"/>
        </w:tabs>
        <w:ind w:left="1440" w:hanging="360"/>
      </w:pPr>
    </w:lvl>
    <w:lvl w:ilvl="2" w:tplc="554476EC" w:tentative="1">
      <w:start w:val="1"/>
      <w:numFmt w:val="decimal"/>
      <w:lvlText w:val="%3."/>
      <w:lvlJc w:val="left"/>
      <w:pPr>
        <w:tabs>
          <w:tab w:val="num" w:pos="2160"/>
        </w:tabs>
        <w:ind w:left="2160" w:hanging="360"/>
      </w:pPr>
    </w:lvl>
    <w:lvl w:ilvl="3" w:tplc="AA7CEBF0" w:tentative="1">
      <w:start w:val="1"/>
      <w:numFmt w:val="decimal"/>
      <w:lvlText w:val="%4."/>
      <w:lvlJc w:val="left"/>
      <w:pPr>
        <w:tabs>
          <w:tab w:val="num" w:pos="2880"/>
        </w:tabs>
        <w:ind w:left="2880" w:hanging="360"/>
      </w:pPr>
    </w:lvl>
    <w:lvl w:ilvl="4" w:tplc="157EC464" w:tentative="1">
      <w:start w:val="1"/>
      <w:numFmt w:val="decimal"/>
      <w:lvlText w:val="%5."/>
      <w:lvlJc w:val="left"/>
      <w:pPr>
        <w:tabs>
          <w:tab w:val="num" w:pos="3600"/>
        </w:tabs>
        <w:ind w:left="3600" w:hanging="360"/>
      </w:pPr>
    </w:lvl>
    <w:lvl w:ilvl="5" w:tplc="E6DE70CE" w:tentative="1">
      <w:start w:val="1"/>
      <w:numFmt w:val="decimal"/>
      <w:lvlText w:val="%6."/>
      <w:lvlJc w:val="left"/>
      <w:pPr>
        <w:tabs>
          <w:tab w:val="num" w:pos="4320"/>
        </w:tabs>
        <w:ind w:left="4320" w:hanging="360"/>
      </w:pPr>
    </w:lvl>
    <w:lvl w:ilvl="6" w:tplc="2772928E" w:tentative="1">
      <w:start w:val="1"/>
      <w:numFmt w:val="decimal"/>
      <w:lvlText w:val="%7."/>
      <w:lvlJc w:val="left"/>
      <w:pPr>
        <w:tabs>
          <w:tab w:val="num" w:pos="5040"/>
        </w:tabs>
        <w:ind w:left="5040" w:hanging="360"/>
      </w:pPr>
    </w:lvl>
    <w:lvl w:ilvl="7" w:tplc="CD467F04" w:tentative="1">
      <w:start w:val="1"/>
      <w:numFmt w:val="decimal"/>
      <w:lvlText w:val="%8."/>
      <w:lvlJc w:val="left"/>
      <w:pPr>
        <w:tabs>
          <w:tab w:val="num" w:pos="5760"/>
        </w:tabs>
        <w:ind w:left="5760" w:hanging="360"/>
      </w:pPr>
    </w:lvl>
    <w:lvl w:ilvl="8" w:tplc="4468D358" w:tentative="1">
      <w:start w:val="1"/>
      <w:numFmt w:val="decimal"/>
      <w:lvlText w:val="%9."/>
      <w:lvlJc w:val="left"/>
      <w:pPr>
        <w:tabs>
          <w:tab w:val="num" w:pos="6480"/>
        </w:tabs>
        <w:ind w:left="6480" w:hanging="360"/>
      </w:pPr>
    </w:lvl>
  </w:abstractNum>
  <w:num w:numId="1" w16cid:durableId="1986398578">
    <w:abstractNumId w:val="9"/>
  </w:num>
  <w:num w:numId="2" w16cid:durableId="1303271569">
    <w:abstractNumId w:val="9"/>
    <w:lvlOverride w:ilvl="0">
      <w:startOverride w:val="1"/>
    </w:lvlOverride>
  </w:num>
  <w:num w:numId="3" w16cid:durableId="1176529469">
    <w:abstractNumId w:val="8"/>
  </w:num>
  <w:num w:numId="4" w16cid:durableId="181209834">
    <w:abstractNumId w:val="26"/>
  </w:num>
  <w:num w:numId="5" w16cid:durableId="750279524">
    <w:abstractNumId w:val="35"/>
  </w:num>
  <w:num w:numId="6" w16cid:durableId="1598096025">
    <w:abstractNumId w:val="40"/>
  </w:num>
  <w:num w:numId="7" w16cid:durableId="740181314">
    <w:abstractNumId w:val="34"/>
  </w:num>
  <w:num w:numId="8" w16cid:durableId="1513685547">
    <w:abstractNumId w:val="7"/>
  </w:num>
  <w:num w:numId="9" w16cid:durableId="1968274340">
    <w:abstractNumId w:val="6"/>
  </w:num>
  <w:num w:numId="10" w16cid:durableId="638845220">
    <w:abstractNumId w:val="5"/>
  </w:num>
  <w:num w:numId="11" w16cid:durableId="27336884">
    <w:abstractNumId w:val="4"/>
  </w:num>
  <w:num w:numId="12" w16cid:durableId="300958912">
    <w:abstractNumId w:val="3"/>
  </w:num>
  <w:num w:numId="13" w16cid:durableId="199586077">
    <w:abstractNumId w:val="2"/>
  </w:num>
  <w:num w:numId="14" w16cid:durableId="134416657">
    <w:abstractNumId w:val="1"/>
  </w:num>
  <w:num w:numId="15" w16cid:durableId="1159004361">
    <w:abstractNumId w:val="0"/>
  </w:num>
  <w:num w:numId="16" w16cid:durableId="206332135">
    <w:abstractNumId w:val="25"/>
  </w:num>
  <w:num w:numId="17" w16cid:durableId="1051617195">
    <w:abstractNumId w:val="36"/>
  </w:num>
  <w:num w:numId="18" w16cid:durableId="1966502463">
    <w:abstractNumId w:val="30"/>
  </w:num>
  <w:num w:numId="19" w16cid:durableId="2123763924">
    <w:abstractNumId w:val="19"/>
  </w:num>
  <w:num w:numId="20" w16cid:durableId="878199027">
    <w:abstractNumId w:val="42"/>
  </w:num>
  <w:num w:numId="21" w16cid:durableId="1607150491">
    <w:abstractNumId w:val="14"/>
  </w:num>
  <w:num w:numId="22" w16cid:durableId="625359221">
    <w:abstractNumId w:val="41"/>
  </w:num>
  <w:num w:numId="23" w16cid:durableId="501941120">
    <w:abstractNumId w:val="22"/>
  </w:num>
  <w:num w:numId="24" w16cid:durableId="54089959">
    <w:abstractNumId w:val="10"/>
  </w:num>
  <w:num w:numId="25" w16cid:durableId="500125486">
    <w:abstractNumId w:val="43"/>
  </w:num>
  <w:num w:numId="26" w16cid:durableId="983195588">
    <w:abstractNumId w:val="20"/>
  </w:num>
  <w:num w:numId="27" w16cid:durableId="986208272">
    <w:abstractNumId w:val="13"/>
  </w:num>
  <w:num w:numId="28" w16cid:durableId="1720588630">
    <w:abstractNumId w:val="11"/>
  </w:num>
  <w:num w:numId="29" w16cid:durableId="434980232">
    <w:abstractNumId w:val="32"/>
  </w:num>
  <w:num w:numId="30" w16cid:durableId="874661297">
    <w:abstractNumId w:val="16"/>
  </w:num>
  <w:num w:numId="31" w16cid:durableId="679888860">
    <w:abstractNumId w:val="33"/>
  </w:num>
  <w:num w:numId="32" w16cid:durableId="1147863684">
    <w:abstractNumId w:val="12"/>
  </w:num>
  <w:num w:numId="33" w16cid:durableId="11955499">
    <w:abstractNumId w:val="45"/>
  </w:num>
  <w:num w:numId="34" w16cid:durableId="959843110">
    <w:abstractNumId w:val="44"/>
  </w:num>
  <w:num w:numId="35" w16cid:durableId="2031450136">
    <w:abstractNumId w:val="48"/>
  </w:num>
  <w:num w:numId="36" w16cid:durableId="1935698457">
    <w:abstractNumId w:val="39"/>
  </w:num>
  <w:num w:numId="37" w16cid:durableId="137649845">
    <w:abstractNumId w:val="27"/>
  </w:num>
  <w:num w:numId="38" w16cid:durableId="147131845">
    <w:abstractNumId w:val="46"/>
  </w:num>
  <w:num w:numId="39" w16cid:durableId="640427948">
    <w:abstractNumId w:val="28"/>
  </w:num>
  <w:num w:numId="40" w16cid:durableId="380205898">
    <w:abstractNumId w:val="31"/>
  </w:num>
  <w:num w:numId="41" w16cid:durableId="1552036083">
    <w:abstractNumId w:val="18"/>
  </w:num>
  <w:num w:numId="42" w16cid:durableId="1932162151">
    <w:abstractNumId w:val="47"/>
  </w:num>
  <w:num w:numId="43" w16cid:durableId="1922446177">
    <w:abstractNumId w:val="23"/>
  </w:num>
  <w:num w:numId="44" w16cid:durableId="98650757">
    <w:abstractNumId w:val="38"/>
  </w:num>
  <w:num w:numId="45" w16cid:durableId="155923475">
    <w:abstractNumId w:val="24"/>
  </w:num>
  <w:num w:numId="46" w16cid:durableId="2055959570">
    <w:abstractNumId w:val="17"/>
  </w:num>
  <w:num w:numId="47" w16cid:durableId="378743463">
    <w:abstractNumId w:val="15"/>
  </w:num>
  <w:num w:numId="48" w16cid:durableId="959725375">
    <w:abstractNumId w:val="21"/>
  </w:num>
  <w:num w:numId="49" w16cid:durableId="1949963443">
    <w:abstractNumId w:val="37"/>
  </w:num>
  <w:num w:numId="50" w16cid:durableId="1061446743">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xel Hoksi">
    <w15:presenceInfo w15:providerId="Windows Live" w15:userId="55d194ac6dca34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attachedTemplate r:id="rId1"/>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5B9"/>
    <w:rsid w:val="000054AD"/>
    <w:rsid w:val="00005803"/>
    <w:rsid w:val="00014C85"/>
    <w:rsid w:val="00016917"/>
    <w:rsid w:val="000228C0"/>
    <w:rsid w:val="00034B95"/>
    <w:rsid w:val="00034E61"/>
    <w:rsid w:val="000350B5"/>
    <w:rsid w:val="000367F6"/>
    <w:rsid w:val="00036A99"/>
    <w:rsid w:val="00037154"/>
    <w:rsid w:val="000378BC"/>
    <w:rsid w:val="00050701"/>
    <w:rsid w:val="00051713"/>
    <w:rsid w:val="00056C4A"/>
    <w:rsid w:val="0006161F"/>
    <w:rsid w:val="00061909"/>
    <w:rsid w:val="00063074"/>
    <w:rsid w:val="00065B75"/>
    <w:rsid w:val="00066D08"/>
    <w:rsid w:val="00073A79"/>
    <w:rsid w:val="0007508E"/>
    <w:rsid w:val="00085FAD"/>
    <w:rsid w:val="00096DE7"/>
    <w:rsid w:val="000976FF"/>
    <w:rsid w:val="000A0E8F"/>
    <w:rsid w:val="000A395F"/>
    <w:rsid w:val="000A3D78"/>
    <w:rsid w:val="000A7901"/>
    <w:rsid w:val="000B1B03"/>
    <w:rsid w:val="000B285B"/>
    <w:rsid w:val="000B2A5C"/>
    <w:rsid w:val="000B3632"/>
    <w:rsid w:val="000B50B3"/>
    <w:rsid w:val="000B7119"/>
    <w:rsid w:val="000C370A"/>
    <w:rsid w:val="000D13C5"/>
    <w:rsid w:val="000D4B91"/>
    <w:rsid w:val="000D7613"/>
    <w:rsid w:val="000E5F5C"/>
    <w:rsid w:val="000E7097"/>
    <w:rsid w:val="000F1EA9"/>
    <w:rsid w:val="000F41FE"/>
    <w:rsid w:val="000F52F6"/>
    <w:rsid w:val="00101016"/>
    <w:rsid w:val="001020B5"/>
    <w:rsid w:val="00104032"/>
    <w:rsid w:val="00110FB9"/>
    <w:rsid w:val="00112391"/>
    <w:rsid w:val="00112879"/>
    <w:rsid w:val="00114289"/>
    <w:rsid w:val="00114298"/>
    <w:rsid w:val="00114F8F"/>
    <w:rsid w:val="00117A69"/>
    <w:rsid w:val="001210CC"/>
    <w:rsid w:val="001221FA"/>
    <w:rsid w:val="00122300"/>
    <w:rsid w:val="00132CB1"/>
    <w:rsid w:val="001404F3"/>
    <w:rsid w:val="00145692"/>
    <w:rsid w:val="00147E61"/>
    <w:rsid w:val="00150B11"/>
    <w:rsid w:val="00152A14"/>
    <w:rsid w:val="00155D2E"/>
    <w:rsid w:val="00164D64"/>
    <w:rsid w:val="00164E5A"/>
    <w:rsid w:val="001668E8"/>
    <w:rsid w:val="00166BC7"/>
    <w:rsid w:val="0018647A"/>
    <w:rsid w:val="00190922"/>
    <w:rsid w:val="00192BA9"/>
    <w:rsid w:val="00193CEF"/>
    <w:rsid w:val="001A0E93"/>
    <w:rsid w:val="001A212D"/>
    <w:rsid w:val="001A230D"/>
    <w:rsid w:val="001A30E3"/>
    <w:rsid w:val="001A37CB"/>
    <w:rsid w:val="001A5C8C"/>
    <w:rsid w:val="001A7F96"/>
    <w:rsid w:val="001B0F12"/>
    <w:rsid w:val="001B35BF"/>
    <w:rsid w:val="001B38E6"/>
    <w:rsid w:val="001B4300"/>
    <w:rsid w:val="001B487C"/>
    <w:rsid w:val="001B4C5A"/>
    <w:rsid w:val="001B52D6"/>
    <w:rsid w:val="001B6F15"/>
    <w:rsid w:val="001C0CEA"/>
    <w:rsid w:val="001C15CE"/>
    <w:rsid w:val="001C2B99"/>
    <w:rsid w:val="001C30B8"/>
    <w:rsid w:val="001C39D5"/>
    <w:rsid w:val="001D000F"/>
    <w:rsid w:val="001D60BF"/>
    <w:rsid w:val="001D7033"/>
    <w:rsid w:val="001E1F45"/>
    <w:rsid w:val="001E2651"/>
    <w:rsid w:val="001E2F50"/>
    <w:rsid w:val="001E3F8F"/>
    <w:rsid w:val="001F441D"/>
    <w:rsid w:val="001F5ED1"/>
    <w:rsid w:val="00201748"/>
    <w:rsid w:val="0020196E"/>
    <w:rsid w:val="00201E3C"/>
    <w:rsid w:val="00201E63"/>
    <w:rsid w:val="00202BCC"/>
    <w:rsid w:val="00204412"/>
    <w:rsid w:val="002075CF"/>
    <w:rsid w:val="00211FFF"/>
    <w:rsid w:val="0021487F"/>
    <w:rsid w:val="0021552F"/>
    <w:rsid w:val="0021685E"/>
    <w:rsid w:val="0022079D"/>
    <w:rsid w:val="00220864"/>
    <w:rsid w:val="00221933"/>
    <w:rsid w:val="00222178"/>
    <w:rsid w:val="00227DCD"/>
    <w:rsid w:val="00232A89"/>
    <w:rsid w:val="0024046D"/>
    <w:rsid w:val="00242906"/>
    <w:rsid w:val="00243FBE"/>
    <w:rsid w:val="00245C86"/>
    <w:rsid w:val="00245F30"/>
    <w:rsid w:val="00247A25"/>
    <w:rsid w:val="00252FAC"/>
    <w:rsid w:val="00253556"/>
    <w:rsid w:val="00254176"/>
    <w:rsid w:val="00255583"/>
    <w:rsid w:val="00272D42"/>
    <w:rsid w:val="0027438B"/>
    <w:rsid w:val="00274407"/>
    <w:rsid w:val="00274B76"/>
    <w:rsid w:val="00277C06"/>
    <w:rsid w:val="002807E0"/>
    <w:rsid w:val="00282852"/>
    <w:rsid w:val="00282DF7"/>
    <w:rsid w:val="0028357F"/>
    <w:rsid w:val="002848C6"/>
    <w:rsid w:val="0029221D"/>
    <w:rsid w:val="0029242C"/>
    <w:rsid w:val="0029519B"/>
    <w:rsid w:val="00296E10"/>
    <w:rsid w:val="002970A3"/>
    <w:rsid w:val="002A1F5E"/>
    <w:rsid w:val="002A3F15"/>
    <w:rsid w:val="002A7B85"/>
    <w:rsid w:val="002C03AA"/>
    <w:rsid w:val="002C17FC"/>
    <w:rsid w:val="002C635B"/>
    <w:rsid w:val="002D1F67"/>
    <w:rsid w:val="002D2CE5"/>
    <w:rsid w:val="002D3F53"/>
    <w:rsid w:val="002D461C"/>
    <w:rsid w:val="002D6D73"/>
    <w:rsid w:val="002D7D93"/>
    <w:rsid w:val="002E0702"/>
    <w:rsid w:val="002E0CFF"/>
    <w:rsid w:val="002E1A76"/>
    <w:rsid w:val="002E1F23"/>
    <w:rsid w:val="002E5870"/>
    <w:rsid w:val="002E6760"/>
    <w:rsid w:val="002F1C41"/>
    <w:rsid w:val="002F34AB"/>
    <w:rsid w:val="002F7F86"/>
    <w:rsid w:val="00300731"/>
    <w:rsid w:val="00300ED2"/>
    <w:rsid w:val="00301E69"/>
    <w:rsid w:val="00302398"/>
    <w:rsid w:val="00314B44"/>
    <w:rsid w:val="00317F29"/>
    <w:rsid w:val="003412F2"/>
    <w:rsid w:val="003415AA"/>
    <w:rsid w:val="0034211E"/>
    <w:rsid w:val="00345878"/>
    <w:rsid w:val="003459FD"/>
    <w:rsid w:val="00347C99"/>
    <w:rsid w:val="00354D03"/>
    <w:rsid w:val="0035533B"/>
    <w:rsid w:val="00355BCB"/>
    <w:rsid w:val="003666C7"/>
    <w:rsid w:val="003674BA"/>
    <w:rsid w:val="003724EA"/>
    <w:rsid w:val="003758B9"/>
    <w:rsid w:val="00380077"/>
    <w:rsid w:val="00381C77"/>
    <w:rsid w:val="00382DA0"/>
    <w:rsid w:val="0038670B"/>
    <w:rsid w:val="003878DF"/>
    <w:rsid w:val="00391429"/>
    <w:rsid w:val="003920F8"/>
    <w:rsid w:val="003A2858"/>
    <w:rsid w:val="003A2AEC"/>
    <w:rsid w:val="003A3E5A"/>
    <w:rsid w:val="003B7D98"/>
    <w:rsid w:val="003C1E78"/>
    <w:rsid w:val="003C2E48"/>
    <w:rsid w:val="003C54CB"/>
    <w:rsid w:val="003D0E75"/>
    <w:rsid w:val="003D1047"/>
    <w:rsid w:val="003D2F06"/>
    <w:rsid w:val="003E0728"/>
    <w:rsid w:val="003E0878"/>
    <w:rsid w:val="003E1CD2"/>
    <w:rsid w:val="003E4102"/>
    <w:rsid w:val="003E4714"/>
    <w:rsid w:val="003F11D6"/>
    <w:rsid w:val="003F3BBB"/>
    <w:rsid w:val="003F3BF0"/>
    <w:rsid w:val="003F3C17"/>
    <w:rsid w:val="003F42AC"/>
    <w:rsid w:val="003F62E4"/>
    <w:rsid w:val="003F6B96"/>
    <w:rsid w:val="00411065"/>
    <w:rsid w:val="00416D23"/>
    <w:rsid w:val="00416E62"/>
    <w:rsid w:val="0042085E"/>
    <w:rsid w:val="004228D8"/>
    <w:rsid w:val="00430D21"/>
    <w:rsid w:val="004312D6"/>
    <w:rsid w:val="00431AC7"/>
    <w:rsid w:val="00434AAB"/>
    <w:rsid w:val="00437231"/>
    <w:rsid w:val="00444220"/>
    <w:rsid w:val="00445BC3"/>
    <w:rsid w:val="00447FE5"/>
    <w:rsid w:val="004532F1"/>
    <w:rsid w:val="00454DF6"/>
    <w:rsid w:val="004606DA"/>
    <w:rsid w:val="00463FF4"/>
    <w:rsid w:val="004651AA"/>
    <w:rsid w:val="0047082C"/>
    <w:rsid w:val="004747DB"/>
    <w:rsid w:val="0047561A"/>
    <w:rsid w:val="004853C1"/>
    <w:rsid w:val="0048764F"/>
    <w:rsid w:val="00490FF1"/>
    <w:rsid w:val="00492067"/>
    <w:rsid w:val="00497278"/>
    <w:rsid w:val="004979C3"/>
    <w:rsid w:val="004A3FD0"/>
    <w:rsid w:val="004A47C6"/>
    <w:rsid w:val="004A531A"/>
    <w:rsid w:val="004A709C"/>
    <w:rsid w:val="004A70A3"/>
    <w:rsid w:val="004B0D84"/>
    <w:rsid w:val="004B165F"/>
    <w:rsid w:val="004B4E8F"/>
    <w:rsid w:val="004B7DA2"/>
    <w:rsid w:val="004C1FD4"/>
    <w:rsid w:val="004C4497"/>
    <w:rsid w:val="004D0AD7"/>
    <w:rsid w:val="004D4F4C"/>
    <w:rsid w:val="004E62FA"/>
    <w:rsid w:val="004E6A51"/>
    <w:rsid w:val="004F796F"/>
    <w:rsid w:val="00500D3C"/>
    <w:rsid w:val="00502010"/>
    <w:rsid w:val="00503867"/>
    <w:rsid w:val="0050480C"/>
    <w:rsid w:val="00505019"/>
    <w:rsid w:val="005074CD"/>
    <w:rsid w:val="00507877"/>
    <w:rsid w:val="005119C4"/>
    <w:rsid w:val="00521118"/>
    <w:rsid w:val="005212B6"/>
    <w:rsid w:val="00522E77"/>
    <w:rsid w:val="005346D4"/>
    <w:rsid w:val="00541D83"/>
    <w:rsid w:val="00544AD6"/>
    <w:rsid w:val="00544E1C"/>
    <w:rsid w:val="005454B0"/>
    <w:rsid w:val="00547C55"/>
    <w:rsid w:val="00550B38"/>
    <w:rsid w:val="00556D25"/>
    <w:rsid w:val="00560F13"/>
    <w:rsid w:val="00566A88"/>
    <w:rsid w:val="0056729A"/>
    <w:rsid w:val="00571D68"/>
    <w:rsid w:val="005765DD"/>
    <w:rsid w:val="00576604"/>
    <w:rsid w:val="00580D22"/>
    <w:rsid w:val="0058213E"/>
    <w:rsid w:val="005827C9"/>
    <w:rsid w:val="00585B73"/>
    <w:rsid w:val="005868F6"/>
    <w:rsid w:val="00591468"/>
    <w:rsid w:val="00592CEE"/>
    <w:rsid w:val="00593920"/>
    <w:rsid w:val="00594D67"/>
    <w:rsid w:val="00596A0C"/>
    <w:rsid w:val="005A0640"/>
    <w:rsid w:val="005A0FB8"/>
    <w:rsid w:val="005A1609"/>
    <w:rsid w:val="005A3599"/>
    <w:rsid w:val="005A7C62"/>
    <w:rsid w:val="005A7D3C"/>
    <w:rsid w:val="005B21B3"/>
    <w:rsid w:val="005B4C60"/>
    <w:rsid w:val="005C16FB"/>
    <w:rsid w:val="005C17F2"/>
    <w:rsid w:val="005C1A74"/>
    <w:rsid w:val="005C2666"/>
    <w:rsid w:val="005C3ADF"/>
    <w:rsid w:val="005C77D4"/>
    <w:rsid w:val="005D1AA1"/>
    <w:rsid w:val="005D2193"/>
    <w:rsid w:val="005D3ECE"/>
    <w:rsid w:val="005D3FE4"/>
    <w:rsid w:val="005E300C"/>
    <w:rsid w:val="005E4294"/>
    <w:rsid w:val="005E705F"/>
    <w:rsid w:val="005F05B1"/>
    <w:rsid w:val="005F24ED"/>
    <w:rsid w:val="005F767B"/>
    <w:rsid w:val="00601C6C"/>
    <w:rsid w:val="006057B8"/>
    <w:rsid w:val="006103D4"/>
    <w:rsid w:val="0061256C"/>
    <w:rsid w:val="00613127"/>
    <w:rsid w:val="00613851"/>
    <w:rsid w:val="006202D4"/>
    <w:rsid w:val="00622380"/>
    <w:rsid w:val="0062289C"/>
    <w:rsid w:val="00622F33"/>
    <w:rsid w:val="00624255"/>
    <w:rsid w:val="0063018A"/>
    <w:rsid w:val="00633DA0"/>
    <w:rsid w:val="00633E4A"/>
    <w:rsid w:val="00634448"/>
    <w:rsid w:val="00634AC9"/>
    <w:rsid w:val="00635AC1"/>
    <w:rsid w:val="0063605A"/>
    <w:rsid w:val="006369E3"/>
    <w:rsid w:val="00646CAC"/>
    <w:rsid w:val="00646EC3"/>
    <w:rsid w:val="006471A0"/>
    <w:rsid w:val="00647920"/>
    <w:rsid w:val="00652EB5"/>
    <w:rsid w:val="006542F5"/>
    <w:rsid w:val="00660328"/>
    <w:rsid w:val="006639D7"/>
    <w:rsid w:val="00663C3E"/>
    <w:rsid w:val="00671C04"/>
    <w:rsid w:val="00672444"/>
    <w:rsid w:val="0067262E"/>
    <w:rsid w:val="00673BD1"/>
    <w:rsid w:val="00677F8A"/>
    <w:rsid w:val="0068036D"/>
    <w:rsid w:val="006818C7"/>
    <w:rsid w:val="006837FF"/>
    <w:rsid w:val="00684892"/>
    <w:rsid w:val="006853FF"/>
    <w:rsid w:val="00690D96"/>
    <w:rsid w:val="006918EA"/>
    <w:rsid w:val="00691A95"/>
    <w:rsid w:val="006922D3"/>
    <w:rsid w:val="00692DA1"/>
    <w:rsid w:val="00693968"/>
    <w:rsid w:val="006A1CB4"/>
    <w:rsid w:val="006A27E4"/>
    <w:rsid w:val="006A2B90"/>
    <w:rsid w:val="006A321E"/>
    <w:rsid w:val="006A33DC"/>
    <w:rsid w:val="006A3A00"/>
    <w:rsid w:val="006B2424"/>
    <w:rsid w:val="006B3BAA"/>
    <w:rsid w:val="006B4ABE"/>
    <w:rsid w:val="006B5CD6"/>
    <w:rsid w:val="006B715A"/>
    <w:rsid w:val="006C0A4E"/>
    <w:rsid w:val="006C1707"/>
    <w:rsid w:val="006C287D"/>
    <w:rsid w:val="006C3ADC"/>
    <w:rsid w:val="006D002A"/>
    <w:rsid w:val="006D1745"/>
    <w:rsid w:val="006D3023"/>
    <w:rsid w:val="006D733F"/>
    <w:rsid w:val="006E050D"/>
    <w:rsid w:val="006E211C"/>
    <w:rsid w:val="006E22C5"/>
    <w:rsid w:val="006E2F31"/>
    <w:rsid w:val="006E4ED3"/>
    <w:rsid w:val="006E7C90"/>
    <w:rsid w:val="006F0F10"/>
    <w:rsid w:val="006F58F7"/>
    <w:rsid w:val="006F73B9"/>
    <w:rsid w:val="006F7617"/>
    <w:rsid w:val="007029E2"/>
    <w:rsid w:val="007032B7"/>
    <w:rsid w:val="00711EB1"/>
    <w:rsid w:val="00712D08"/>
    <w:rsid w:val="00717041"/>
    <w:rsid w:val="00740CC0"/>
    <w:rsid w:val="0074405F"/>
    <w:rsid w:val="0075059A"/>
    <w:rsid w:val="007530CA"/>
    <w:rsid w:val="00753683"/>
    <w:rsid w:val="00753FFE"/>
    <w:rsid w:val="0075754B"/>
    <w:rsid w:val="00767085"/>
    <w:rsid w:val="00776446"/>
    <w:rsid w:val="00776B24"/>
    <w:rsid w:val="00776ECC"/>
    <w:rsid w:val="0078401F"/>
    <w:rsid w:val="00784A71"/>
    <w:rsid w:val="007A010B"/>
    <w:rsid w:val="007A059B"/>
    <w:rsid w:val="007A06C6"/>
    <w:rsid w:val="007A0A5B"/>
    <w:rsid w:val="007A4E3C"/>
    <w:rsid w:val="007A64B5"/>
    <w:rsid w:val="007A7C5A"/>
    <w:rsid w:val="007B0073"/>
    <w:rsid w:val="007B00EB"/>
    <w:rsid w:val="007B0A95"/>
    <w:rsid w:val="007B3CAA"/>
    <w:rsid w:val="007B5394"/>
    <w:rsid w:val="007B5BFF"/>
    <w:rsid w:val="007B6D6C"/>
    <w:rsid w:val="007D1CD5"/>
    <w:rsid w:val="007D29F6"/>
    <w:rsid w:val="007D7C2C"/>
    <w:rsid w:val="007E1E7F"/>
    <w:rsid w:val="007E5D70"/>
    <w:rsid w:val="007F2094"/>
    <w:rsid w:val="007F2153"/>
    <w:rsid w:val="0080195C"/>
    <w:rsid w:val="00807535"/>
    <w:rsid w:val="0081221F"/>
    <w:rsid w:val="008122B1"/>
    <w:rsid w:val="00813398"/>
    <w:rsid w:val="00815564"/>
    <w:rsid w:val="00815937"/>
    <w:rsid w:val="00816DAA"/>
    <w:rsid w:val="00821A49"/>
    <w:rsid w:val="008250C2"/>
    <w:rsid w:val="008250D7"/>
    <w:rsid w:val="008302FB"/>
    <w:rsid w:val="0083517D"/>
    <w:rsid w:val="008358FF"/>
    <w:rsid w:val="00850B70"/>
    <w:rsid w:val="008531BF"/>
    <w:rsid w:val="00854164"/>
    <w:rsid w:val="00857BD0"/>
    <w:rsid w:val="0086023C"/>
    <w:rsid w:val="00863B72"/>
    <w:rsid w:val="008641BE"/>
    <w:rsid w:val="00867B45"/>
    <w:rsid w:val="00871221"/>
    <w:rsid w:val="0087628B"/>
    <w:rsid w:val="00877BB8"/>
    <w:rsid w:val="00881292"/>
    <w:rsid w:val="00882167"/>
    <w:rsid w:val="00882E6A"/>
    <w:rsid w:val="00885922"/>
    <w:rsid w:val="00886C00"/>
    <w:rsid w:val="00887702"/>
    <w:rsid w:val="00890BB0"/>
    <w:rsid w:val="00891129"/>
    <w:rsid w:val="008941CE"/>
    <w:rsid w:val="00896B49"/>
    <w:rsid w:val="008A2353"/>
    <w:rsid w:val="008B041A"/>
    <w:rsid w:val="008C00E9"/>
    <w:rsid w:val="008C5BEF"/>
    <w:rsid w:val="008C74CB"/>
    <w:rsid w:val="008D2774"/>
    <w:rsid w:val="008D31DB"/>
    <w:rsid w:val="008E081C"/>
    <w:rsid w:val="008F4279"/>
    <w:rsid w:val="0090059C"/>
    <w:rsid w:val="00902FE2"/>
    <w:rsid w:val="00903CA0"/>
    <w:rsid w:val="00905423"/>
    <w:rsid w:val="00906C3F"/>
    <w:rsid w:val="0091152B"/>
    <w:rsid w:val="00913ABA"/>
    <w:rsid w:val="00917297"/>
    <w:rsid w:val="00922128"/>
    <w:rsid w:val="00925877"/>
    <w:rsid w:val="009264FC"/>
    <w:rsid w:val="00926A49"/>
    <w:rsid w:val="00926B08"/>
    <w:rsid w:val="00927737"/>
    <w:rsid w:val="00927AE5"/>
    <w:rsid w:val="00927E6D"/>
    <w:rsid w:val="00933EC6"/>
    <w:rsid w:val="0093478E"/>
    <w:rsid w:val="00937118"/>
    <w:rsid w:val="00937518"/>
    <w:rsid w:val="00940B14"/>
    <w:rsid w:val="009416C2"/>
    <w:rsid w:val="0094195B"/>
    <w:rsid w:val="00943F55"/>
    <w:rsid w:val="009466EC"/>
    <w:rsid w:val="00955379"/>
    <w:rsid w:val="00962CAA"/>
    <w:rsid w:val="00966918"/>
    <w:rsid w:val="00973537"/>
    <w:rsid w:val="00973F84"/>
    <w:rsid w:val="009777F2"/>
    <w:rsid w:val="00981511"/>
    <w:rsid w:val="0098402F"/>
    <w:rsid w:val="00991746"/>
    <w:rsid w:val="009A19ED"/>
    <w:rsid w:val="009A5C3C"/>
    <w:rsid w:val="009B023D"/>
    <w:rsid w:val="009B0674"/>
    <w:rsid w:val="009B2BAB"/>
    <w:rsid w:val="009B351E"/>
    <w:rsid w:val="009B543E"/>
    <w:rsid w:val="009B6852"/>
    <w:rsid w:val="009B68FD"/>
    <w:rsid w:val="009B7952"/>
    <w:rsid w:val="009C5308"/>
    <w:rsid w:val="009C7454"/>
    <w:rsid w:val="009E1975"/>
    <w:rsid w:val="009E1D60"/>
    <w:rsid w:val="009E204C"/>
    <w:rsid w:val="009E71BD"/>
    <w:rsid w:val="009F34AB"/>
    <w:rsid w:val="009F3D4C"/>
    <w:rsid w:val="009F467C"/>
    <w:rsid w:val="009F61B5"/>
    <w:rsid w:val="00A0025D"/>
    <w:rsid w:val="00A00CB0"/>
    <w:rsid w:val="00A018A5"/>
    <w:rsid w:val="00A04D01"/>
    <w:rsid w:val="00A0717C"/>
    <w:rsid w:val="00A144B7"/>
    <w:rsid w:val="00A146B1"/>
    <w:rsid w:val="00A15D98"/>
    <w:rsid w:val="00A17D5D"/>
    <w:rsid w:val="00A202B3"/>
    <w:rsid w:val="00A2242A"/>
    <w:rsid w:val="00A22665"/>
    <w:rsid w:val="00A23138"/>
    <w:rsid w:val="00A32646"/>
    <w:rsid w:val="00A33013"/>
    <w:rsid w:val="00A41F34"/>
    <w:rsid w:val="00A43EBE"/>
    <w:rsid w:val="00A4520A"/>
    <w:rsid w:val="00A71DE4"/>
    <w:rsid w:val="00A739F6"/>
    <w:rsid w:val="00A8479B"/>
    <w:rsid w:val="00A874E5"/>
    <w:rsid w:val="00A877BA"/>
    <w:rsid w:val="00A905EC"/>
    <w:rsid w:val="00A905EE"/>
    <w:rsid w:val="00A9084F"/>
    <w:rsid w:val="00A960A9"/>
    <w:rsid w:val="00AA119C"/>
    <w:rsid w:val="00AA36A2"/>
    <w:rsid w:val="00AA480C"/>
    <w:rsid w:val="00AB1914"/>
    <w:rsid w:val="00AB27DB"/>
    <w:rsid w:val="00AB76A4"/>
    <w:rsid w:val="00AC19C7"/>
    <w:rsid w:val="00AC3CAF"/>
    <w:rsid w:val="00AC3F3D"/>
    <w:rsid w:val="00AC4702"/>
    <w:rsid w:val="00AC7BF1"/>
    <w:rsid w:val="00AD179C"/>
    <w:rsid w:val="00AD3391"/>
    <w:rsid w:val="00AD3B56"/>
    <w:rsid w:val="00AD5D13"/>
    <w:rsid w:val="00AD7569"/>
    <w:rsid w:val="00AE1876"/>
    <w:rsid w:val="00AE30B4"/>
    <w:rsid w:val="00AE4D17"/>
    <w:rsid w:val="00AE56D4"/>
    <w:rsid w:val="00AE599D"/>
    <w:rsid w:val="00AF43ED"/>
    <w:rsid w:val="00AF547D"/>
    <w:rsid w:val="00AF6E2E"/>
    <w:rsid w:val="00B029FC"/>
    <w:rsid w:val="00B02B0D"/>
    <w:rsid w:val="00B03EA8"/>
    <w:rsid w:val="00B04E33"/>
    <w:rsid w:val="00B07518"/>
    <w:rsid w:val="00B07646"/>
    <w:rsid w:val="00B10519"/>
    <w:rsid w:val="00B155A7"/>
    <w:rsid w:val="00B166DA"/>
    <w:rsid w:val="00B203CA"/>
    <w:rsid w:val="00B20F3A"/>
    <w:rsid w:val="00B258A5"/>
    <w:rsid w:val="00B27311"/>
    <w:rsid w:val="00B2760E"/>
    <w:rsid w:val="00B41A1F"/>
    <w:rsid w:val="00B461B7"/>
    <w:rsid w:val="00B46725"/>
    <w:rsid w:val="00B47D2E"/>
    <w:rsid w:val="00B50A41"/>
    <w:rsid w:val="00B557D5"/>
    <w:rsid w:val="00B55CE7"/>
    <w:rsid w:val="00B60AD1"/>
    <w:rsid w:val="00B62477"/>
    <w:rsid w:val="00B62FA9"/>
    <w:rsid w:val="00B640B8"/>
    <w:rsid w:val="00B65AA5"/>
    <w:rsid w:val="00B67381"/>
    <w:rsid w:val="00B74A7E"/>
    <w:rsid w:val="00B82E5F"/>
    <w:rsid w:val="00B87529"/>
    <w:rsid w:val="00B90665"/>
    <w:rsid w:val="00B91B63"/>
    <w:rsid w:val="00B93D3F"/>
    <w:rsid w:val="00B95FCE"/>
    <w:rsid w:val="00B963B9"/>
    <w:rsid w:val="00B96EB1"/>
    <w:rsid w:val="00BA1072"/>
    <w:rsid w:val="00BA6374"/>
    <w:rsid w:val="00BB63B6"/>
    <w:rsid w:val="00BC5000"/>
    <w:rsid w:val="00BC78B9"/>
    <w:rsid w:val="00BD0180"/>
    <w:rsid w:val="00BD07BA"/>
    <w:rsid w:val="00BD7101"/>
    <w:rsid w:val="00BE48A4"/>
    <w:rsid w:val="00BE5520"/>
    <w:rsid w:val="00BE622C"/>
    <w:rsid w:val="00BE65DB"/>
    <w:rsid w:val="00BF170C"/>
    <w:rsid w:val="00BF2077"/>
    <w:rsid w:val="00BF70C3"/>
    <w:rsid w:val="00BF77BC"/>
    <w:rsid w:val="00C01AB4"/>
    <w:rsid w:val="00C0355C"/>
    <w:rsid w:val="00C03CD6"/>
    <w:rsid w:val="00C1064D"/>
    <w:rsid w:val="00C11A5F"/>
    <w:rsid w:val="00C12209"/>
    <w:rsid w:val="00C14E2F"/>
    <w:rsid w:val="00C16137"/>
    <w:rsid w:val="00C16A8F"/>
    <w:rsid w:val="00C170F9"/>
    <w:rsid w:val="00C173C9"/>
    <w:rsid w:val="00C17775"/>
    <w:rsid w:val="00C20DF0"/>
    <w:rsid w:val="00C218D2"/>
    <w:rsid w:val="00C23C0C"/>
    <w:rsid w:val="00C24731"/>
    <w:rsid w:val="00C26243"/>
    <w:rsid w:val="00C32C65"/>
    <w:rsid w:val="00C33C09"/>
    <w:rsid w:val="00C37236"/>
    <w:rsid w:val="00C40292"/>
    <w:rsid w:val="00C40D3E"/>
    <w:rsid w:val="00C4215D"/>
    <w:rsid w:val="00C42AE7"/>
    <w:rsid w:val="00C46676"/>
    <w:rsid w:val="00C53AC4"/>
    <w:rsid w:val="00C545B9"/>
    <w:rsid w:val="00C567A2"/>
    <w:rsid w:val="00C62266"/>
    <w:rsid w:val="00C62B9D"/>
    <w:rsid w:val="00C62C3C"/>
    <w:rsid w:val="00C66204"/>
    <w:rsid w:val="00C77D5B"/>
    <w:rsid w:val="00C80B68"/>
    <w:rsid w:val="00C83247"/>
    <w:rsid w:val="00C84A3A"/>
    <w:rsid w:val="00C90328"/>
    <w:rsid w:val="00C911CF"/>
    <w:rsid w:val="00C92CAB"/>
    <w:rsid w:val="00C935A0"/>
    <w:rsid w:val="00C967CB"/>
    <w:rsid w:val="00C97F47"/>
    <w:rsid w:val="00CA06C0"/>
    <w:rsid w:val="00CA1204"/>
    <w:rsid w:val="00CA2060"/>
    <w:rsid w:val="00CA436F"/>
    <w:rsid w:val="00CA51F2"/>
    <w:rsid w:val="00CA5C1A"/>
    <w:rsid w:val="00CA6908"/>
    <w:rsid w:val="00CB0029"/>
    <w:rsid w:val="00CB0DEC"/>
    <w:rsid w:val="00CB0E56"/>
    <w:rsid w:val="00CB4D03"/>
    <w:rsid w:val="00CB510B"/>
    <w:rsid w:val="00CB6CFB"/>
    <w:rsid w:val="00CB743E"/>
    <w:rsid w:val="00CC78C8"/>
    <w:rsid w:val="00CD7958"/>
    <w:rsid w:val="00CE0661"/>
    <w:rsid w:val="00CE1732"/>
    <w:rsid w:val="00CE33C2"/>
    <w:rsid w:val="00CE3406"/>
    <w:rsid w:val="00CE39D5"/>
    <w:rsid w:val="00CE5191"/>
    <w:rsid w:val="00CE5361"/>
    <w:rsid w:val="00CE5B54"/>
    <w:rsid w:val="00CF09B4"/>
    <w:rsid w:val="00D024BE"/>
    <w:rsid w:val="00D07701"/>
    <w:rsid w:val="00D107A3"/>
    <w:rsid w:val="00D1466A"/>
    <w:rsid w:val="00D22752"/>
    <w:rsid w:val="00D236DC"/>
    <w:rsid w:val="00D23ECF"/>
    <w:rsid w:val="00D24042"/>
    <w:rsid w:val="00D24FDE"/>
    <w:rsid w:val="00D25624"/>
    <w:rsid w:val="00D27048"/>
    <w:rsid w:val="00D30983"/>
    <w:rsid w:val="00D31F92"/>
    <w:rsid w:val="00D32612"/>
    <w:rsid w:val="00D327A6"/>
    <w:rsid w:val="00D33DC7"/>
    <w:rsid w:val="00D349CE"/>
    <w:rsid w:val="00D41CC5"/>
    <w:rsid w:val="00D420F6"/>
    <w:rsid w:val="00D52398"/>
    <w:rsid w:val="00D526BA"/>
    <w:rsid w:val="00D52FDB"/>
    <w:rsid w:val="00D57CD5"/>
    <w:rsid w:val="00D64949"/>
    <w:rsid w:val="00D67D61"/>
    <w:rsid w:val="00D779E3"/>
    <w:rsid w:val="00D81818"/>
    <w:rsid w:val="00D82684"/>
    <w:rsid w:val="00D827BC"/>
    <w:rsid w:val="00D84EBE"/>
    <w:rsid w:val="00D86058"/>
    <w:rsid w:val="00D931F9"/>
    <w:rsid w:val="00D945E1"/>
    <w:rsid w:val="00D94618"/>
    <w:rsid w:val="00D94B6C"/>
    <w:rsid w:val="00D94C51"/>
    <w:rsid w:val="00DA5B67"/>
    <w:rsid w:val="00DB46A4"/>
    <w:rsid w:val="00DB4F07"/>
    <w:rsid w:val="00DC3904"/>
    <w:rsid w:val="00DC5EA1"/>
    <w:rsid w:val="00DC75DC"/>
    <w:rsid w:val="00DD2C3A"/>
    <w:rsid w:val="00DD4388"/>
    <w:rsid w:val="00DD7E2A"/>
    <w:rsid w:val="00DE06C6"/>
    <w:rsid w:val="00DE34D5"/>
    <w:rsid w:val="00DE3AA0"/>
    <w:rsid w:val="00DE4675"/>
    <w:rsid w:val="00DE669B"/>
    <w:rsid w:val="00DF09B0"/>
    <w:rsid w:val="00DF1C8F"/>
    <w:rsid w:val="00DF27DC"/>
    <w:rsid w:val="00E00246"/>
    <w:rsid w:val="00E02AF4"/>
    <w:rsid w:val="00E0338F"/>
    <w:rsid w:val="00E074C4"/>
    <w:rsid w:val="00E21493"/>
    <w:rsid w:val="00E234D4"/>
    <w:rsid w:val="00E25BE1"/>
    <w:rsid w:val="00E275BC"/>
    <w:rsid w:val="00E33044"/>
    <w:rsid w:val="00E372B1"/>
    <w:rsid w:val="00E4274B"/>
    <w:rsid w:val="00E44079"/>
    <w:rsid w:val="00E51216"/>
    <w:rsid w:val="00E52087"/>
    <w:rsid w:val="00E52708"/>
    <w:rsid w:val="00E52FFE"/>
    <w:rsid w:val="00E6107A"/>
    <w:rsid w:val="00E61645"/>
    <w:rsid w:val="00E61E99"/>
    <w:rsid w:val="00E6538E"/>
    <w:rsid w:val="00E722A4"/>
    <w:rsid w:val="00E72732"/>
    <w:rsid w:val="00E74C25"/>
    <w:rsid w:val="00E7623A"/>
    <w:rsid w:val="00E81DD1"/>
    <w:rsid w:val="00E82669"/>
    <w:rsid w:val="00E82AE2"/>
    <w:rsid w:val="00E9443C"/>
    <w:rsid w:val="00E968AC"/>
    <w:rsid w:val="00EA0A82"/>
    <w:rsid w:val="00EA17F5"/>
    <w:rsid w:val="00EA4092"/>
    <w:rsid w:val="00EB33C1"/>
    <w:rsid w:val="00EB4D33"/>
    <w:rsid w:val="00EB5083"/>
    <w:rsid w:val="00EC14CD"/>
    <w:rsid w:val="00EC36BC"/>
    <w:rsid w:val="00EC5EDA"/>
    <w:rsid w:val="00EC6F83"/>
    <w:rsid w:val="00ED0B16"/>
    <w:rsid w:val="00ED29DC"/>
    <w:rsid w:val="00ED54D8"/>
    <w:rsid w:val="00ED71DF"/>
    <w:rsid w:val="00ED7955"/>
    <w:rsid w:val="00EE0B1F"/>
    <w:rsid w:val="00EE1393"/>
    <w:rsid w:val="00EE72FF"/>
    <w:rsid w:val="00EE7675"/>
    <w:rsid w:val="00EF68EE"/>
    <w:rsid w:val="00EF6C64"/>
    <w:rsid w:val="00EF74E1"/>
    <w:rsid w:val="00F010C2"/>
    <w:rsid w:val="00F01CE0"/>
    <w:rsid w:val="00F04B13"/>
    <w:rsid w:val="00F06B9D"/>
    <w:rsid w:val="00F07036"/>
    <w:rsid w:val="00F07161"/>
    <w:rsid w:val="00F07690"/>
    <w:rsid w:val="00F10436"/>
    <w:rsid w:val="00F11385"/>
    <w:rsid w:val="00F122BB"/>
    <w:rsid w:val="00F1275C"/>
    <w:rsid w:val="00F13D4A"/>
    <w:rsid w:val="00F15800"/>
    <w:rsid w:val="00F206F4"/>
    <w:rsid w:val="00F30B3F"/>
    <w:rsid w:val="00F30D47"/>
    <w:rsid w:val="00F33211"/>
    <w:rsid w:val="00F33515"/>
    <w:rsid w:val="00F34C45"/>
    <w:rsid w:val="00F40361"/>
    <w:rsid w:val="00F44579"/>
    <w:rsid w:val="00F451C5"/>
    <w:rsid w:val="00F5072D"/>
    <w:rsid w:val="00F530A6"/>
    <w:rsid w:val="00F5404B"/>
    <w:rsid w:val="00F55970"/>
    <w:rsid w:val="00F5611F"/>
    <w:rsid w:val="00F56F40"/>
    <w:rsid w:val="00F62C3E"/>
    <w:rsid w:val="00F63E4C"/>
    <w:rsid w:val="00F65054"/>
    <w:rsid w:val="00F674F9"/>
    <w:rsid w:val="00F71740"/>
    <w:rsid w:val="00F72A56"/>
    <w:rsid w:val="00F72ED2"/>
    <w:rsid w:val="00F76F55"/>
    <w:rsid w:val="00F80BEB"/>
    <w:rsid w:val="00F812D7"/>
    <w:rsid w:val="00F86547"/>
    <w:rsid w:val="00F902BE"/>
    <w:rsid w:val="00F9239B"/>
    <w:rsid w:val="00F92406"/>
    <w:rsid w:val="00F92E31"/>
    <w:rsid w:val="00F959E6"/>
    <w:rsid w:val="00FA6AEE"/>
    <w:rsid w:val="00FB0CB7"/>
    <w:rsid w:val="00FB0E53"/>
    <w:rsid w:val="00FB0F36"/>
    <w:rsid w:val="00FB1818"/>
    <w:rsid w:val="00FB4C36"/>
    <w:rsid w:val="00FB68DA"/>
    <w:rsid w:val="00FC21D9"/>
    <w:rsid w:val="00FC4612"/>
    <w:rsid w:val="00FC53E9"/>
    <w:rsid w:val="00FC6FD8"/>
    <w:rsid w:val="00FC7FAC"/>
    <w:rsid w:val="00FD1165"/>
    <w:rsid w:val="00FD3205"/>
    <w:rsid w:val="00FD46B7"/>
    <w:rsid w:val="00FD7FA6"/>
    <w:rsid w:val="00FE04AF"/>
    <w:rsid w:val="00FE255F"/>
    <w:rsid w:val="00FE46D9"/>
    <w:rsid w:val="00FE537D"/>
    <w:rsid w:val="00FE6DA7"/>
    <w:rsid w:val="00FF330E"/>
    <w:rsid w:val="00FF3900"/>
    <w:rsid w:val="00FF44A7"/>
    <w:rsid w:val="00FF4B9F"/>
    <w:rsid w:val="00FF53C4"/>
    <w:rsid w:val="00FF7E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DC91C9"/>
  <w15:chartTrackingRefBased/>
  <w15:docId w15:val="{8BE50CF0-6926-4E8E-9E9D-56B90FB9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Ttulo1">
    <w:name w:val="heading 1"/>
    <w:basedOn w:val="Normal"/>
    <w:link w:val="Ttulo1C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Ttulo2">
    <w:name w:val="heading 2"/>
    <w:basedOn w:val="Normal"/>
    <w:link w:val="Ttulo2C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Ttulo3">
    <w:name w:val="heading 3"/>
    <w:basedOn w:val="Normal"/>
    <w:link w:val="Ttulo3C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Ttulo4">
    <w:name w:val="heading 4"/>
    <w:basedOn w:val="Normal"/>
    <w:next w:val="Normal"/>
    <w:link w:val="Ttulo4Car"/>
    <w:uiPriority w:val="9"/>
    <w:unhideWhenUsed/>
    <w:qFormat/>
    <w:rsid w:val="00C545B9"/>
    <w:pPr>
      <w:keepNext/>
      <w:keepLines/>
      <w:spacing w:before="40"/>
      <w:outlineLvl w:val="3"/>
    </w:pPr>
    <w:rPr>
      <w:rFonts w:asciiTheme="majorHAnsi" w:eastAsiaTheme="majorEastAsia" w:hAnsiTheme="majorHAnsi" w:cstheme="majorBidi"/>
      <w:i/>
      <w:iCs/>
      <w:color w:val="872D4D" w:themeColor="accent1" w:themeShade="BF"/>
    </w:rPr>
  </w:style>
  <w:style w:type="paragraph" w:styleId="Ttulo5">
    <w:name w:val="heading 5"/>
    <w:basedOn w:val="Normal"/>
    <w:next w:val="Normal"/>
    <w:link w:val="Ttulo5Car"/>
    <w:uiPriority w:val="9"/>
    <w:unhideWhenUsed/>
    <w:qFormat/>
    <w:rsid w:val="00C545B9"/>
    <w:pPr>
      <w:keepNext/>
      <w:keepLines/>
      <w:spacing w:before="40"/>
      <w:outlineLvl w:val="4"/>
    </w:pPr>
    <w:rPr>
      <w:rFonts w:asciiTheme="majorHAnsi" w:eastAsiaTheme="majorEastAsia" w:hAnsiTheme="majorHAnsi" w:cstheme="majorBidi"/>
      <w:color w:val="872D4D" w:themeColor="accent1" w:themeShade="BF"/>
    </w:rPr>
  </w:style>
  <w:style w:type="paragraph" w:styleId="Ttulo8">
    <w:name w:val="heading 8"/>
    <w:basedOn w:val="Normal"/>
    <w:next w:val="Normal"/>
    <w:link w:val="Ttulo8C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76ECC"/>
    <w:pPr>
      <w:spacing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776ECC"/>
    <w:rPr>
      <w:rFonts w:ascii="Segoe UI" w:hAnsi="Segoe UI" w:cs="Segoe UI"/>
      <w:szCs w:val="18"/>
    </w:rPr>
  </w:style>
  <w:style w:type="character" w:styleId="Textodelmarcadordeposicin">
    <w:name w:val="Placeholder Text"/>
    <w:basedOn w:val="Fuentedeprrafopredeter"/>
    <w:uiPriority w:val="99"/>
    <w:semiHidden/>
    <w:rsid w:val="00776ECC"/>
    <w:rPr>
      <w:color w:val="404040" w:themeColor="text1" w:themeTint="BF"/>
    </w:rPr>
  </w:style>
  <w:style w:type="paragraph" w:styleId="Ttulo">
    <w:name w:val="Title"/>
    <w:basedOn w:val="Normal"/>
    <w:link w:val="TtuloC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tuloCar">
    <w:name w:val="Título Car"/>
    <w:basedOn w:val="Fuentedeprrafopredeter"/>
    <w:link w:val="Ttulo"/>
    <w:uiPriority w:val="1"/>
    <w:rsid w:val="001668E8"/>
    <w:rPr>
      <w:rFonts w:asciiTheme="majorHAnsi" w:eastAsiaTheme="majorEastAsia" w:hAnsiTheme="majorHAnsi" w:cstheme="majorBidi"/>
      <w:kern w:val="28"/>
      <w:sz w:val="72"/>
      <w:szCs w:val="72"/>
    </w:rPr>
  </w:style>
  <w:style w:type="paragraph" w:customStyle="1" w:styleId="Informacindecontacto">
    <w:name w:val="Información de contacto"/>
    <w:basedOn w:val="Normal"/>
    <w:uiPriority w:val="2"/>
    <w:qFormat/>
    <w:rsid w:val="007B5BFF"/>
    <w:pPr>
      <w:spacing w:before="0" w:line="300" w:lineRule="auto"/>
      <w:ind w:left="5040" w:right="-1944"/>
    </w:pPr>
    <w:rPr>
      <w:sz w:val="28"/>
      <w:szCs w:val="28"/>
    </w:rPr>
  </w:style>
  <w:style w:type="paragraph" w:styleId="Encabezado">
    <w:name w:val="header"/>
    <w:basedOn w:val="Normal"/>
    <w:link w:val="EncabezadoCar"/>
    <w:uiPriority w:val="99"/>
    <w:unhideWhenUsed/>
    <w:rsid w:val="00566A88"/>
    <w:pPr>
      <w:spacing w:line="240" w:lineRule="auto"/>
    </w:pPr>
  </w:style>
  <w:style w:type="character" w:customStyle="1" w:styleId="EncabezadoCar">
    <w:name w:val="Encabezado Car"/>
    <w:basedOn w:val="Fuentedeprrafopredeter"/>
    <w:link w:val="Encabezado"/>
    <w:uiPriority w:val="99"/>
    <w:rsid w:val="00566A88"/>
  </w:style>
  <w:style w:type="paragraph" w:styleId="Piedepgina">
    <w:name w:val="footer"/>
    <w:basedOn w:val="Normal"/>
    <w:link w:val="PiedepginaC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PiedepginaCar">
    <w:name w:val="Pie de página Car"/>
    <w:basedOn w:val="Fuentedeprrafopredeter"/>
    <w:link w:val="Piedepgina"/>
    <w:uiPriority w:val="99"/>
    <w:rsid w:val="00492067"/>
    <w:rPr>
      <w:b/>
      <w:color w:val="FFFFFF" w:themeColor="background1"/>
      <w:sz w:val="28"/>
      <w:shd w:val="clear" w:color="auto" w:fill="946204" w:themeFill="accent4" w:themeFillShade="80"/>
    </w:rPr>
  </w:style>
  <w:style w:type="character" w:customStyle="1" w:styleId="Ttulo1Car">
    <w:name w:val="Título 1 Car"/>
    <w:basedOn w:val="Fuentedeprrafopredeter"/>
    <w:link w:val="Ttulo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Ttulo2Car">
    <w:name w:val="Título 2 Car"/>
    <w:basedOn w:val="Fuentedeprrafopredeter"/>
    <w:link w:val="Ttulo2"/>
    <w:uiPriority w:val="9"/>
    <w:rsid w:val="001668E8"/>
    <w:rPr>
      <w:caps/>
      <w:shd w:val="clear" w:color="auto" w:fill="F1D7E0" w:themeFill="accent2"/>
    </w:rPr>
  </w:style>
  <w:style w:type="paragraph" w:styleId="Listaconvietas">
    <w:name w:val="List Bullet"/>
    <w:basedOn w:val="Normal"/>
    <w:uiPriority w:val="11"/>
    <w:qFormat/>
    <w:pPr>
      <w:numPr>
        <w:numId w:val="2"/>
      </w:numPr>
    </w:pPr>
    <w:rPr>
      <w:color w:val="505050" w:themeColor="text2"/>
    </w:rPr>
  </w:style>
  <w:style w:type="character" w:customStyle="1" w:styleId="Ttulo3Car">
    <w:name w:val="Título 3 Car"/>
    <w:basedOn w:val="Fuentedeprrafopredeter"/>
    <w:link w:val="Ttulo3"/>
    <w:uiPriority w:val="9"/>
    <w:rsid w:val="001668E8"/>
    <w:rPr>
      <w:caps/>
      <w:color w:val="5A1E34" w:themeColor="accent1" w:themeShade="80"/>
    </w:rPr>
  </w:style>
  <w:style w:type="character" w:customStyle="1" w:styleId="Ttulo8Car">
    <w:name w:val="Título 8 Car"/>
    <w:basedOn w:val="Fuentedeprrafopredeter"/>
    <w:link w:val="Ttulo8"/>
    <w:uiPriority w:val="9"/>
    <w:semiHidden/>
    <w:rsid w:val="00776ECC"/>
    <w:rPr>
      <w:rFonts w:asciiTheme="majorHAnsi" w:eastAsiaTheme="majorEastAsia" w:hAnsiTheme="majorHAnsi" w:cstheme="majorBidi"/>
      <w:color w:val="272727" w:themeColor="text1" w:themeTint="D8"/>
      <w:szCs w:val="21"/>
    </w:rPr>
  </w:style>
  <w:style w:type="paragraph" w:styleId="TtuloTDC">
    <w:name w:val="TOC Heading"/>
    <w:basedOn w:val="Ttulo1"/>
    <w:next w:val="Normal"/>
    <w:uiPriority w:val="39"/>
    <w:semiHidden/>
    <w:unhideWhenUsed/>
    <w:qFormat/>
    <w:pPr>
      <w:spacing w:before="240"/>
      <w:outlineLvl w:val="9"/>
    </w:pPr>
  </w:style>
  <w:style w:type="character" w:customStyle="1" w:styleId="Ttulo9Car">
    <w:name w:val="Título 9 Car"/>
    <w:basedOn w:val="Fuentedeprrafopredeter"/>
    <w:link w:val="Ttulo9"/>
    <w:uiPriority w:val="9"/>
    <w:semiHidden/>
    <w:rsid w:val="00776ECC"/>
    <w:rPr>
      <w:rFonts w:asciiTheme="majorHAnsi" w:eastAsiaTheme="majorEastAsia" w:hAnsiTheme="majorHAnsi" w:cstheme="majorBidi"/>
      <w:i/>
      <w:iCs/>
      <w:color w:val="272727" w:themeColor="text1" w:themeTint="D8"/>
      <w:szCs w:val="21"/>
    </w:rPr>
  </w:style>
  <w:style w:type="paragraph" w:styleId="Descripci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Ttulodecontacto">
    <w:name w:val="Título de contacto"/>
    <w:basedOn w:val="Normal"/>
    <w:next w:val="Informacindecontact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Textoindependiente3">
    <w:name w:val="Body Text 3"/>
    <w:basedOn w:val="Normal"/>
    <w:link w:val="Textoindependiente3Car"/>
    <w:uiPriority w:val="99"/>
    <w:semiHidden/>
    <w:unhideWhenUsed/>
    <w:rsid w:val="00776ECC"/>
    <w:pPr>
      <w:spacing w:after="120"/>
    </w:pPr>
    <w:rPr>
      <w:szCs w:val="16"/>
    </w:rPr>
  </w:style>
  <w:style w:type="character" w:customStyle="1" w:styleId="Textoindependiente3Car">
    <w:name w:val="Texto independiente 3 Car"/>
    <w:basedOn w:val="Fuentedeprrafopredeter"/>
    <w:link w:val="Textoindependiente3"/>
    <w:uiPriority w:val="99"/>
    <w:semiHidden/>
    <w:rsid w:val="00776ECC"/>
    <w:rPr>
      <w:szCs w:val="16"/>
    </w:rPr>
  </w:style>
  <w:style w:type="paragraph" w:styleId="Sangra3detindependiente">
    <w:name w:val="Body Text Indent 3"/>
    <w:basedOn w:val="Normal"/>
    <w:link w:val="Sangra3detindependienteCar"/>
    <w:uiPriority w:val="99"/>
    <w:semiHidden/>
    <w:unhideWhenUsed/>
    <w:rsid w:val="00776ECC"/>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776ECC"/>
    <w:rPr>
      <w:szCs w:val="16"/>
    </w:rPr>
  </w:style>
  <w:style w:type="character" w:styleId="Refdecomentario">
    <w:name w:val="annotation reference"/>
    <w:basedOn w:val="Fuentedeprrafopredeter"/>
    <w:uiPriority w:val="99"/>
    <w:semiHidden/>
    <w:unhideWhenUsed/>
    <w:rsid w:val="00776ECC"/>
    <w:rPr>
      <w:sz w:val="22"/>
      <w:szCs w:val="16"/>
    </w:rPr>
  </w:style>
  <w:style w:type="paragraph" w:styleId="Textocomentario">
    <w:name w:val="annotation text"/>
    <w:basedOn w:val="Normal"/>
    <w:link w:val="TextocomentarioCar"/>
    <w:uiPriority w:val="99"/>
    <w:semiHidden/>
    <w:unhideWhenUsed/>
    <w:rsid w:val="00776ECC"/>
    <w:pPr>
      <w:spacing w:line="240" w:lineRule="auto"/>
    </w:pPr>
    <w:rPr>
      <w:szCs w:val="20"/>
    </w:rPr>
  </w:style>
  <w:style w:type="character" w:customStyle="1" w:styleId="TextocomentarioCar">
    <w:name w:val="Texto comentario Car"/>
    <w:basedOn w:val="Fuentedeprrafopredeter"/>
    <w:link w:val="Textocomentario"/>
    <w:uiPriority w:val="99"/>
    <w:semiHidden/>
    <w:rsid w:val="00776ECC"/>
    <w:rPr>
      <w:szCs w:val="20"/>
    </w:rPr>
  </w:style>
  <w:style w:type="paragraph" w:styleId="Asuntodelcomentario">
    <w:name w:val="annotation subject"/>
    <w:basedOn w:val="Textocomentario"/>
    <w:next w:val="Textocomentario"/>
    <w:link w:val="AsuntodelcomentarioCar"/>
    <w:uiPriority w:val="99"/>
    <w:semiHidden/>
    <w:unhideWhenUsed/>
    <w:rsid w:val="00776ECC"/>
    <w:rPr>
      <w:b/>
      <w:bCs/>
    </w:rPr>
  </w:style>
  <w:style w:type="character" w:customStyle="1" w:styleId="AsuntodelcomentarioCar">
    <w:name w:val="Asunto del comentario Car"/>
    <w:basedOn w:val="TextocomentarioCar"/>
    <w:link w:val="Asuntodelcomentario"/>
    <w:uiPriority w:val="99"/>
    <w:semiHidden/>
    <w:rsid w:val="00776ECC"/>
    <w:rPr>
      <w:b/>
      <w:bCs/>
      <w:szCs w:val="20"/>
    </w:rPr>
  </w:style>
  <w:style w:type="paragraph" w:styleId="Mapadeldocumento">
    <w:name w:val="Document Map"/>
    <w:basedOn w:val="Normal"/>
    <w:link w:val="MapadeldocumentoCar"/>
    <w:uiPriority w:val="99"/>
    <w:semiHidden/>
    <w:unhideWhenUsed/>
    <w:rsid w:val="00776ECC"/>
    <w:pPr>
      <w:spacing w:before="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776ECC"/>
    <w:rPr>
      <w:rFonts w:ascii="Segoe UI" w:hAnsi="Segoe UI" w:cs="Segoe UI"/>
      <w:szCs w:val="16"/>
    </w:rPr>
  </w:style>
  <w:style w:type="paragraph" w:styleId="Textonotaalfinal">
    <w:name w:val="endnote text"/>
    <w:basedOn w:val="Normal"/>
    <w:link w:val="TextonotaalfinalCar"/>
    <w:uiPriority w:val="99"/>
    <w:semiHidden/>
    <w:unhideWhenUsed/>
    <w:rsid w:val="00776ECC"/>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776ECC"/>
    <w:rPr>
      <w:szCs w:val="20"/>
    </w:rPr>
  </w:style>
  <w:style w:type="paragraph" w:styleId="Remitedesobre">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776ECC"/>
    <w:pPr>
      <w:spacing w:before="0" w:line="240" w:lineRule="auto"/>
    </w:pPr>
    <w:rPr>
      <w:szCs w:val="20"/>
    </w:rPr>
  </w:style>
  <w:style w:type="character" w:customStyle="1" w:styleId="TextonotapieCar">
    <w:name w:val="Texto nota pie Car"/>
    <w:basedOn w:val="Fuentedeprrafopredeter"/>
    <w:link w:val="Textonotapie"/>
    <w:uiPriority w:val="99"/>
    <w:semiHidden/>
    <w:rsid w:val="00776ECC"/>
    <w:rPr>
      <w:szCs w:val="20"/>
    </w:rPr>
  </w:style>
  <w:style w:type="character" w:styleId="CdigoHTML">
    <w:name w:val="HTML Code"/>
    <w:basedOn w:val="Fuentedeprrafopredeter"/>
    <w:uiPriority w:val="99"/>
    <w:semiHidden/>
    <w:unhideWhenUsed/>
    <w:rsid w:val="00776ECC"/>
    <w:rPr>
      <w:rFonts w:ascii="Consolas" w:hAnsi="Consolas"/>
      <w:sz w:val="22"/>
      <w:szCs w:val="20"/>
    </w:rPr>
  </w:style>
  <w:style w:type="character" w:styleId="TecladoHTML">
    <w:name w:val="HTML Keyboard"/>
    <w:basedOn w:val="Fuentedeprrafopredeter"/>
    <w:uiPriority w:val="99"/>
    <w:semiHidden/>
    <w:unhideWhenUsed/>
    <w:rsid w:val="00776ECC"/>
    <w:rPr>
      <w:rFonts w:ascii="Consolas" w:hAnsi="Consolas"/>
      <w:sz w:val="22"/>
      <w:szCs w:val="20"/>
    </w:rPr>
  </w:style>
  <w:style w:type="paragraph" w:styleId="HTMLconformatoprevio">
    <w:name w:val="HTML Preformatted"/>
    <w:basedOn w:val="Normal"/>
    <w:link w:val="HTMLconformatoprevioCar"/>
    <w:uiPriority w:val="99"/>
    <w:semiHidden/>
    <w:unhideWhenUsed/>
    <w:rsid w:val="00776ECC"/>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776ECC"/>
    <w:rPr>
      <w:rFonts w:ascii="Consolas" w:hAnsi="Consolas"/>
      <w:szCs w:val="20"/>
    </w:rPr>
  </w:style>
  <w:style w:type="character" w:styleId="MquinadeescribirHTML">
    <w:name w:val="HTML Typewriter"/>
    <w:basedOn w:val="Fuentedeprrafopredeter"/>
    <w:uiPriority w:val="99"/>
    <w:semiHidden/>
    <w:unhideWhenUsed/>
    <w:rsid w:val="00776ECC"/>
    <w:rPr>
      <w:rFonts w:ascii="Consolas" w:hAnsi="Consolas"/>
      <w:sz w:val="22"/>
      <w:szCs w:val="20"/>
    </w:rPr>
  </w:style>
  <w:style w:type="paragraph" w:styleId="Textomacro">
    <w:name w:val="macro"/>
    <w:link w:val="TextomacroC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omacroCar">
    <w:name w:val="Texto macro Car"/>
    <w:basedOn w:val="Fuentedeprrafopredeter"/>
    <w:link w:val="Textomacro"/>
    <w:uiPriority w:val="99"/>
    <w:semiHidden/>
    <w:rsid w:val="00776ECC"/>
    <w:rPr>
      <w:rFonts w:ascii="Consolas" w:hAnsi="Consolas"/>
      <w:szCs w:val="20"/>
    </w:rPr>
  </w:style>
  <w:style w:type="paragraph" w:styleId="Textosinformato">
    <w:name w:val="Plain Text"/>
    <w:basedOn w:val="Normal"/>
    <w:link w:val="TextosinformatoCar"/>
    <w:uiPriority w:val="99"/>
    <w:semiHidden/>
    <w:unhideWhenUsed/>
    <w:rsid w:val="00776ECC"/>
    <w:pPr>
      <w:spacing w:before="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776ECC"/>
    <w:rPr>
      <w:rFonts w:ascii="Consolas" w:hAnsi="Consolas"/>
      <w:szCs w:val="21"/>
    </w:rPr>
  </w:style>
  <w:style w:type="table" w:styleId="Tablaconcuadrcula">
    <w:name w:val="Table Grid"/>
    <w:basedOn w:val="Tabla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Tabladecuadrcula2">
    <w:name w:val="Grid Table 2"/>
    <w:basedOn w:val="Tabla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2">
    <w:name w:val="Plain Table 2"/>
    <w:basedOn w:val="Tabla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5">
    <w:name w:val="Grid Table 3 Accent 5"/>
    <w:basedOn w:val="Tabla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Tabladelista1clara-nfasis4">
    <w:name w:val="List Table 1 Light Accent 4"/>
    <w:basedOn w:val="Tabla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Tabladecuadrcula3">
    <w:name w:val="Grid Table 3"/>
    <w:basedOn w:val="Tabla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ipervnculo">
    <w:name w:val="Hyperlink"/>
    <w:basedOn w:val="Fuentedeprrafopredeter"/>
    <w:uiPriority w:val="99"/>
    <w:unhideWhenUsed/>
    <w:rsid w:val="00F72A56"/>
    <w:rPr>
      <w:color w:val="5A1E34" w:themeColor="accent1" w:themeShade="80"/>
      <w:u w:val="single"/>
    </w:rPr>
  </w:style>
  <w:style w:type="character" w:customStyle="1" w:styleId="Ttulo4Car">
    <w:name w:val="Título 4 Car"/>
    <w:basedOn w:val="Fuentedeprrafopredeter"/>
    <w:link w:val="Ttulo4"/>
    <w:uiPriority w:val="9"/>
    <w:rsid w:val="00C545B9"/>
    <w:rPr>
      <w:rFonts w:asciiTheme="majorHAnsi" w:eastAsiaTheme="majorEastAsia" w:hAnsiTheme="majorHAnsi" w:cstheme="majorBidi"/>
      <w:i/>
      <w:iCs/>
      <w:color w:val="872D4D" w:themeColor="accent1" w:themeShade="BF"/>
    </w:rPr>
  </w:style>
  <w:style w:type="character" w:customStyle="1" w:styleId="Ttulo5Car">
    <w:name w:val="Título 5 Car"/>
    <w:basedOn w:val="Fuentedeprrafopredeter"/>
    <w:link w:val="Ttulo5"/>
    <w:uiPriority w:val="9"/>
    <w:rsid w:val="00C545B9"/>
    <w:rPr>
      <w:rFonts w:asciiTheme="majorHAnsi" w:eastAsiaTheme="majorEastAsia" w:hAnsiTheme="majorHAnsi" w:cstheme="majorBidi"/>
      <w:color w:val="872D4D" w:themeColor="accent1" w:themeShade="BF"/>
    </w:rPr>
  </w:style>
  <w:style w:type="paragraph" w:styleId="NormalWeb">
    <w:name w:val="Normal (Web)"/>
    <w:basedOn w:val="Normal"/>
    <w:uiPriority w:val="99"/>
    <w:unhideWhenUsed/>
    <w:rsid w:val="0075368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unhideWhenUsed/>
    <w:qFormat/>
    <w:rsid w:val="0061256C"/>
    <w:pPr>
      <w:ind w:left="720"/>
      <w:contextualSpacing/>
    </w:pPr>
  </w:style>
  <w:style w:type="character" w:styleId="Mencinsinresolver">
    <w:name w:val="Unresolved Mention"/>
    <w:basedOn w:val="Fuentedeprrafopredeter"/>
    <w:uiPriority w:val="99"/>
    <w:semiHidden/>
    <w:unhideWhenUsed/>
    <w:rsid w:val="00063074"/>
    <w:rPr>
      <w:color w:val="605E5C"/>
      <w:shd w:val="clear" w:color="auto" w:fill="E1DFDD"/>
    </w:rPr>
  </w:style>
  <w:style w:type="table" w:styleId="Tablaconcuadrcula1clara-nfasis3">
    <w:name w:val="Grid Table 1 Light Accent 3"/>
    <w:basedOn w:val="Tablanormal"/>
    <w:uiPriority w:val="46"/>
    <w:rsid w:val="00245F30"/>
    <w:pPr>
      <w:spacing w:line="240" w:lineRule="auto"/>
    </w:pPr>
    <w:tblPr>
      <w:tblStyleRowBandSize w:val="1"/>
      <w:tblStyleColBandSize w:val="1"/>
      <w:tblBorders>
        <w:top w:val="single" w:sz="4" w:space="0" w:color="BAF4F0" w:themeColor="accent3" w:themeTint="66"/>
        <w:left w:val="single" w:sz="4" w:space="0" w:color="BAF4F0" w:themeColor="accent3" w:themeTint="66"/>
        <w:bottom w:val="single" w:sz="4" w:space="0" w:color="BAF4F0" w:themeColor="accent3" w:themeTint="66"/>
        <w:right w:val="single" w:sz="4" w:space="0" w:color="BAF4F0" w:themeColor="accent3" w:themeTint="66"/>
        <w:insideH w:val="single" w:sz="4" w:space="0" w:color="BAF4F0" w:themeColor="accent3" w:themeTint="66"/>
        <w:insideV w:val="single" w:sz="4" w:space="0" w:color="BAF4F0" w:themeColor="accent3" w:themeTint="66"/>
      </w:tblBorders>
    </w:tblPr>
    <w:tblStylePr w:type="firstRow">
      <w:rPr>
        <w:b/>
        <w:bCs/>
      </w:rPr>
      <w:tblPr/>
      <w:tcPr>
        <w:tcBorders>
          <w:bottom w:val="single" w:sz="12" w:space="0" w:color="98EEE8" w:themeColor="accent3" w:themeTint="99"/>
        </w:tcBorders>
      </w:tcPr>
    </w:tblStylePr>
    <w:tblStylePr w:type="lastRow">
      <w:rPr>
        <w:b/>
        <w:bCs/>
      </w:rPr>
      <w:tblPr/>
      <w:tcPr>
        <w:tcBorders>
          <w:top w:val="double" w:sz="2" w:space="0" w:color="98EEE8" w:themeColor="accent3" w:themeTint="99"/>
        </w:tcBorders>
      </w:tcPr>
    </w:tblStylePr>
    <w:tblStylePr w:type="firstCol">
      <w:rPr>
        <w:b/>
        <w:bCs/>
      </w:rPr>
    </w:tblStylePr>
    <w:tblStylePr w:type="lastCol">
      <w:rPr>
        <w:b/>
        <w:bCs/>
      </w:rPr>
    </w:tblStylePr>
  </w:style>
  <w:style w:type="table" w:styleId="Tabladelista6concolores-nfasis3">
    <w:name w:val="List Table 6 Colorful Accent 3"/>
    <w:basedOn w:val="Tablanormal"/>
    <w:uiPriority w:val="51"/>
    <w:rsid w:val="00245F30"/>
    <w:pPr>
      <w:spacing w:line="240" w:lineRule="auto"/>
    </w:pPr>
    <w:rPr>
      <w:color w:val="20CABE" w:themeColor="accent3" w:themeShade="BF"/>
    </w:rPr>
    <w:tblPr>
      <w:tblStyleRowBandSize w:val="1"/>
      <w:tblStyleColBandSize w:val="1"/>
      <w:tblBorders>
        <w:top w:val="single" w:sz="4" w:space="0" w:color="55E4DA" w:themeColor="accent3"/>
        <w:bottom w:val="single" w:sz="4" w:space="0" w:color="55E4DA" w:themeColor="accent3"/>
      </w:tblBorders>
    </w:tblPr>
    <w:tblStylePr w:type="firstRow">
      <w:rPr>
        <w:b/>
        <w:bCs/>
      </w:rPr>
      <w:tblPr/>
      <w:tcPr>
        <w:tcBorders>
          <w:bottom w:val="single" w:sz="4" w:space="0" w:color="55E4DA" w:themeColor="accent3"/>
        </w:tcBorders>
      </w:tcPr>
    </w:tblStylePr>
    <w:tblStylePr w:type="lastRow">
      <w:rPr>
        <w:b/>
        <w:bCs/>
      </w:rPr>
      <w:tblPr/>
      <w:tcPr>
        <w:tcBorders>
          <w:top w:val="double" w:sz="4" w:space="0" w:color="55E4DA" w:themeColor="accent3"/>
        </w:tcBorders>
      </w:tcPr>
    </w:tblStylePr>
    <w:tblStylePr w:type="firstCol">
      <w:rPr>
        <w:b/>
        <w:bCs/>
      </w:rPr>
    </w:tblStylePr>
    <w:tblStylePr w:type="lastCol">
      <w:rPr>
        <w:b/>
        <w:bCs/>
      </w:rPr>
    </w:tblStylePr>
    <w:tblStylePr w:type="band1Vert">
      <w:tblPr/>
      <w:tcPr>
        <w:shd w:val="clear" w:color="auto" w:fill="DCF9F7" w:themeFill="accent3" w:themeFillTint="33"/>
      </w:tcPr>
    </w:tblStylePr>
    <w:tblStylePr w:type="band1Horz">
      <w:tblPr/>
      <w:tcPr>
        <w:shd w:val="clear" w:color="auto" w:fill="DCF9F7" w:themeFill="accent3" w:themeFillTint="33"/>
      </w:tcPr>
    </w:tblStylePr>
  </w:style>
  <w:style w:type="table" w:styleId="Tablaconcuadrcula2-nfasis6">
    <w:name w:val="Grid Table 2 Accent 6"/>
    <w:basedOn w:val="Tablanormal"/>
    <w:uiPriority w:val="47"/>
    <w:rsid w:val="00245F30"/>
    <w:pPr>
      <w:spacing w:line="240" w:lineRule="auto"/>
    </w:pPr>
    <w:tblPr>
      <w:tblStyleRowBandSize w:val="1"/>
      <w:tblStyleColBandSize w:val="1"/>
      <w:tblBorders>
        <w:top w:val="single" w:sz="2" w:space="0" w:color="CD6A8E" w:themeColor="accent6" w:themeTint="99"/>
        <w:bottom w:val="single" w:sz="2" w:space="0" w:color="CD6A8E" w:themeColor="accent6" w:themeTint="99"/>
        <w:insideH w:val="single" w:sz="2" w:space="0" w:color="CD6A8E" w:themeColor="accent6" w:themeTint="99"/>
        <w:insideV w:val="single" w:sz="2" w:space="0" w:color="CD6A8E" w:themeColor="accent6" w:themeTint="99"/>
      </w:tblBorders>
    </w:tblPr>
    <w:tblStylePr w:type="firstRow">
      <w:rPr>
        <w:b/>
        <w:bCs/>
      </w:rPr>
      <w:tblPr/>
      <w:tcPr>
        <w:tcBorders>
          <w:top w:val="nil"/>
          <w:bottom w:val="single" w:sz="12" w:space="0" w:color="CD6A8E" w:themeColor="accent6" w:themeTint="99"/>
          <w:insideH w:val="nil"/>
          <w:insideV w:val="nil"/>
        </w:tcBorders>
        <w:shd w:val="clear" w:color="auto" w:fill="FFFFFF" w:themeFill="background1"/>
      </w:tcPr>
    </w:tblStylePr>
    <w:tblStylePr w:type="lastRow">
      <w:rPr>
        <w:b/>
        <w:bCs/>
      </w:rPr>
      <w:tblPr/>
      <w:tcPr>
        <w:tcBorders>
          <w:top w:val="double" w:sz="2" w:space="0" w:color="CD6A8E"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ECDD9" w:themeFill="accent6" w:themeFillTint="33"/>
      </w:tcPr>
    </w:tblStylePr>
    <w:tblStylePr w:type="band1Horz">
      <w:tblPr/>
      <w:tcPr>
        <w:shd w:val="clear" w:color="auto" w:fill="EECDD9" w:themeFill="accent6" w:themeFillTint="33"/>
      </w:tcPr>
    </w:tblStylePr>
  </w:style>
  <w:style w:type="table" w:styleId="Tablaconcuadrcula5oscura-nfasis6">
    <w:name w:val="Grid Table 5 Dark Accent 6"/>
    <w:basedOn w:val="Tablanormal"/>
    <w:uiPriority w:val="50"/>
    <w:rsid w:val="00245F3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CD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72D4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72D4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72D4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72D4E" w:themeFill="accent6"/>
      </w:tcPr>
    </w:tblStylePr>
    <w:tblStylePr w:type="band1Vert">
      <w:tblPr/>
      <w:tcPr>
        <w:shd w:val="clear" w:color="auto" w:fill="DE9CB4" w:themeFill="accent6" w:themeFillTint="66"/>
      </w:tcPr>
    </w:tblStylePr>
    <w:tblStylePr w:type="band1Horz">
      <w:tblPr/>
      <w:tcPr>
        <w:shd w:val="clear" w:color="auto" w:fill="DE9CB4" w:themeFill="accent6" w:themeFillTint="66"/>
      </w:tcPr>
    </w:tblStylePr>
  </w:style>
  <w:style w:type="table" w:styleId="Tablaconcuadrcula5oscura-nfasis5">
    <w:name w:val="Grid Table 5 Dark Accent 5"/>
    <w:basedOn w:val="Tablanormal"/>
    <w:uiPriority w:val="50"/>
    <w:rsid w:val="009B023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7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A8D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A8D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A8D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A8D3D" w:themeFill="accent5"/>
      </w:tcPr>
    </w:tblStylePr>
    <w:tblStylePr w:type="band1Vert">
      <w:tblPr/>
      <w:tcPr>
        <w:shd w:val="clear" w:color="auto" w:fill="FDD1B1" w:themeFill="accent5" w:themeFillTint="66"/>
      </w:tcPr>
    </w:tblStylePr>
    <w:tblStylePr w:type="band1Horz">
      <w:tblPr/>
      <w:tcPr>
        <w:shd w:val="clear" w:color="auto" w:fill="FDD1B1" w:themeFill="accent5" w:themeFillTint="66"/>
      </w:tcPr>
    </w:tblStylePr>
  </w:style>
  <w:style w:type="table" w:styleId="Tablaconcuadrcula5oscura-nfasis3">
    <w:name w:val="Grid Table 5 Dark Accent 3"/>
    <w:basedOn w:val="Tablanormal"/>
    <w:uiPriority w:val="50"/>
    <w:rsid w:val="009B023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9F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5E4D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5E4D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5E4D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5E4DA" w:themeFill="accent3"/>
      </w:tcPr>
    </w:tblStylePr>
    <w:tblStylePr w:type="band1Vert">
      <w:tblPr/>
      <w:tcPr>
        <w:shd w:val="clear" w:color="auto" w:fill="BAF4F0" w:themeFill="accent3" w:themeFillTint="66"/>
      </w:tcPr>
    </w:tblStylePr>
    <w:tblStylePr w:type="band1Horz">
      <w:tblPr/>
      <w:tcPr>
        <w:shd w:val="clear" w:color="auto" w:fill="BAF4F0" w:themeFill="accent3" w:themeFillTint="66"/>
      </w:tcPr>
    </w:tblStylePr>
  </w:style>
  <w:style w:type="paragraph" w:styleId="Revisin">
    <w:name w:val="Revision"/>
    <w:hidden/>
    <w:uiPriority w:val="99"/>
    <w:semiHidden/>
    <w:rsid w:val="006C0A4E"/>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2357">
      <w:bodyDiv w:val="1"/>
      <w:marLeft w:val="0"/>
      <w:marRight w:val="0"/>
      <w:marTop w:val="0"/>
      <w:marBottom w:val="0"/>
      <w:divBdr>
        <w:top w:val="none" w:sz="0" w:space="0" w:color="auto"/>
        <w:left w:val="none" w:sz="0" w:space="0" w:color="auto"/>
        <w:bottom w:val="none" w:sz="0" w:space="0" w:color="auto"/>
        <w:right w:val="none" w:sz="0" w:space="0" w:color="auto"/>
      </w:divBdr>
    </w:div>
    <w:div w:id="143006897">
      <w:bodyDiv w:val="1"/>
      <w:marLeft w:val="0"/>
      <w:marRight w:val="0"/>
      <w:marTop w:val="0"/>
      <w:marBottom w:val="0"/>
      <w:divBdr>
        <w:top w:val="none" w:sz="0" w:space="0" w:color="auto"/>
        <w:left w:val="none" w:sz="0" w:space="0" w:color="auto"/>
        <w:bottom w:val="none" w:sz="0" w:space="0" w:color="auto"/>
        <w:right w:val="none" w:sz="0" w:space="0" w:color="auto"/>
      </w:divBdr>
    </w:div>
    <w:div w:id="184291060">
      <w:bodyDiv w:val="1"/>
      <w:marLeft w:val="0"/>
      <w:marRight w:val="0"/>
      <w:marTop w:val="0"/>
      <w:marBottom w:val="0"/>
      <w:divBdr>
        <w:top w:val="none" w:sz="0" w:space="0" w:color="auto"/>
        <w:left w:val="none" w:sz="0" w:space="0" w:color="auto"/>
        <w:bottom w:val="none" w:sz="0" w:space="0" w:color="auto"/>
        <w:right w:val="none" w:sz="0" w:space="0" w:color="auto"/>
      </w:divBdr>
    </w:div>
    <w:div w:id="191496442">
      <w:bodyDiv w:val="1"/>
      <w:marLeft w:val="0"/>
      <w:marRight w:val="0"/>
      <w:marTop w:val="0"/>
      <w:marBottom w:val="0"/>
      <w:divBdr>
        <w:top w:val="none" w:sz="0" w:space="0" w:color="auto"/>
        <w:left w:val="none" w:sz="0" w:space="0" w:color="auto"/>
        <w:bottom w:val="none" w:sz="0" w:space="0" w:color="auto"/>
        <w:right w:val="none" w:sz="0" w:space="0" w:color="auto"/>
      </w:divBdr>
    </w:div>
    <w:div w:id="225804219">
      <w:bodyDiv w:val="1"/>
      <w:marLeft w:val="0"/>
      <w:marRight w:val="0"/>
      <w:marTop w:val="0"/>
      <w:marBottom w:val="0"/>
      <w:divBdr>
        <w:top w:val="none" w:sz="0" w:space="0" w:color="auto"/>
        <w:left w:val="none" w:sz="0" w:space="0" w:color="auto"/>
        <w:bottom w:val="none" w:sz="0" w:space="0" w:color="auto"/>
        <w:right w:val="none" w:sz="0" w:space="0" w:color="auto"/>
      </w:divBdr>
    </w:div>
    <w:div w:id="391778069">
      <w:bodyDiv w:val="1"/>
      <w:marLeft w:val="0"/>
      <w:marRight w:val="0"/>
      <w:marTop w:val="0"/>
      <w:marBottom w:val="0"/>
      <w:divBdr>
        <w:top w:val="none" w:sz="0" w:space="0" w:color="auto"/>
        <w:left w:val="none" w:sz="0" w:space="0" w:color="auto"/>
        <w:bottom w:val="none" w:sz="0" w:space="0" w:color="auto"/>
        <w:right w:val="none" w:sz="0" w:space="0" w:color="auto"/>
      </w:divBdr>
    </w:div>
    <w:div w:id="395007559">
      <w:bodyDiv w:val="1"/>
      <w:marLeft w:val="0"/>
      <w:marRight w:val="0"/>
      <w:marTop w:val="0"/>
      <w:marBottom w:val="0"/>
      <w:divBdr>
        <w:top w:val="none" w:sz="0" w:space="0" w:color="auto"/>
        <w:left w:val="none" w:sz="0" w:space="0" w:color="auto"/>
        <w:bottom w:val="none" w:sz="0" w:space="0" w:color="auto"/>
        <w:right w:val="none" w:sz="0" w:space="0" w:color="auto"/>
      </w:divBdr>
      <w:divsChild>
        <w:div w:id="1952663134">
          <w:marLeft w:val="547"/>
          <w:marRight w:val="0"/>
          <w:marTop w:val="200"/>
          <w:marBottom w:val="120"/>
          <w:divBdr>
            <w:top w:val="none" w:sz="0" w:space="0" w:color="auto"/>
            <w:left w:val="none" w:sz="0" w:space="0" w:color="auto"/>
            <w:bottom w:val="none" w:sz="0" w:space="0" w:color="auto"/>
            <w:right w:val="none" w:sz="0" w:space="0" w:color="auto"/>
          </w:divBdr>
        </w:div>
        <w:div w:id="545607336">
          <w:marLeft w:val="547"/>
          <w:marRight w:val="0"/>
          <w:marTop w:val="200"/>
          <w:marBottom w:val="120"/>
          <w:divBdr>
            <w:top w:val="none" w:sz="0" w:space="0" w:color="auto"/>
            <w:left w:val="none" w:sz="0" w:space="0" w:color="auto"/>
            <w:bottom w:val="none" w:sz="0" w:space="0" w:color="auto"/>
            <w:right w:val="none" w:sz="0" w:space="0" w:color="auto"/>
          </w:divBdr>
        </w:div>
      </w:divsChild>
    </w:div>
    <w:div w:id="403456097">
      <w:bodyDiv w:val="1"/>
      <w:marLeft w:val="0"/>
      <w:marRight w:val="0"/>
      <w:marTop w:val="0"/>
      <w:marBottom w:val="0"/>
      <w:divBdr>
        <w:top w:val="none" w:sz="0" w:space="0" w:color="auto"/>
        <w:left w:val="none" w:sz="0" w:space="0" w:color="auto"/>
        <w:bottom w:val="none" w:sz="0" w:space="0" w:color="auto"/>
        <w:right w:val="none" w:sz="0" w:space="0" w:color="auto"/>
      </w:divBdr>
    </w:div>
    <w:div w:id="413402201">
      <w:bodyDiv w:val="1"/>
      <w:marLeft w:val="0"/>
      <w:marRight w:val="0"/>
      <w:marTop w:val="0"/>
      <w:marBottom w:val="0"/>
      <w:divBdr>
        <w:top w:val="none" w:sz="0" w:space="0" w:color="auto"/>
        <w:left w:val="none" w:sz="0" w:space="0" w:color="auto"/>
        <w:bottom w:val="none" w:sz="0" w:space="0" w:color="auto"/>
        <w:right w:val="none" w:sz="0" w:space="0" w:color="auto"/>
      </w:divBdr>
    </w:div>
    <w:div w:id="443381537">
      <w:bodyDiv w:val="1"/>
      <w:marLeft w:val="0"/>
      <w:marRight w:val="0"/>
      <w:marTop w:val="0"/>
      <w:marBottom w:val="0"/>
      <w:divBdr>
        <w:top w:val="none" w:sz="0" w:space="0" w:color="auto"/>
        <w:left w:val="none" w:sz="0" w:space="0" w:color="auto"/>
        <w:bottom w:val="none" w:sz="0" w:space="0" w:color="auto"/>
        <w:right w:val="none" w:sz="0" w:space="0" w:color="auto"/>
      </w:divBdr>
    </w:div>
    <w:div w:id="461731246">
      <w:bodyDiv w:val="1"/>
      <w:marLeft w:val="0"/>
      <w:marRight w:val="0"/>
      <w:marTop w:val="0"/>
      <w:marBottom w:val="0"/>
      <w:divBdr>
        <w:top w:val="none" w:sz="0" w:space="0" w:color="auto"/>
        <w:left w:val="none" w:sz="0" w:space="0" w:color="auto"/>
        <w:bottom w:val="none" w:sz="0" w:space="0" w:color="auto"/>
        <w:right w:val="none" w:sz="0" w:space="0" w:color="auto"/>
      </w:divBdr>
    </w:div>
    <w:div w:id="521285168">
      <w:bodyDiv w:val="1"/>
      <w:marLeft w:val="0"/>
      <w:marRight w:val="0"/>
      <w:marTop w:val="0"/>
      <w:marBottom w:val="0"/>
      <w:divBdr>
        <w:top w:val="none" w:sz="0" w:space="0" w:color="auto"/>
        <w:left w:val="none" w:sz="0" w:space="0" w:color="auto"/>
        <w:bottom w:val="none" w:sz="0" w:space="0" w:color="auto"/>
        <w:right w:val="none" w:sz="0" w:space="0" w:color="auto"/>
      </w:divBdr>
      <w:divsChild>
        <w:div w:id="2136555358">
          <w:marLeft w:val="547"/>
          <w:marRight w:val="0"/>
          <w:marTop w:val="200"/>
          <w:marBottom w:val="120"/>
          <w:divBdr>
            <w:top w:val="none" w:sz="0" w:space="0" w:color="auto"/>
            <w:left w:val="none" w:sz="0" w:space="0" w:color="auto"/>
            <w:bottom w:val="none" w:sz="0" w:space="0" w:color="auto"/>
            <w:right w:val="none" w:sz="0" w:space="0" w:color="auto"/>
          </w:divBdr>
        </w:div>
      </w:divsChild>
    </w:div>
    <w:div w:id="536311460">
      <w:bodyDiv w:val="1"/>
      <w:marLeft w:val="0"/>
      <w:marRight w:val="0"/>
      <w:marTop w:val="0"/>
      <w:marBottom w:val="0"/>
      <w:divBdr>
        <w:top w:val="none" w:sz="0" w:space="0" w:color="auto"/>
        <w:left w:val="none" w:sz="0" w:space="0" w:color="auto"/>
        <w:bottom w:val="none" w:sz="0" w:space="0" w:color="auto"/>
        <w:right w:val="none" w:sz="0" w:space="0" w:color="auto"/>
      </w:divBdr>
    </w:div>
    <w:div w:id="729498081">
      <w:bodyDiv w:val="1"/>
      <w:marLeft w:val="0"/>
      <w:marRight w:val="0"/>
      <w:marTop w:val="0"/>
      <w:marBottom w:val="0"/>
      <w:divBdr>
        <w:top w:val="none" w:sz="0" w:space="0" w:color="auto"/>
        <w:left w:val="none" w:sz="0" w:space="0" w:color="auto"/>
        <w:bottom w:val="none" w:sz="0" w:space="0" w:color="auto"/>
        <w:right w:val="none" w:sz="0" w:space="0" w:color="auto"/>
      </w:divBdr>
    </w:div>
    <w:div w:id="740061823">
      <w:bodyDiv w:val="1"/>
      <w:marLeft w:val="0"/>
      <w:marRight w:val="0"/>
      <w:marTop w:val="0"/>
      <w:marBottom w:val="0"/>
      <w:divBdr>
        <w:top w:val="none" w:sz="0" w:space="0" w:color="auto"/>
        <w:left w:val="none" w:sz="0" w:space="0" w:color="auto"/>
        <w:bottom w:val="none" w:sz="0" w:space="0" w:color="auto"/>
        <w:right w:val="none" w:sz="0" w:space="0" w:color="auto"/>
      </w:divBdr>
      <w:divsChild>
        <w:div w:id="1203204784">
          <w:marLeft w:val="547"/>
          <w:marRight w:val="0"/>
          <w:marTop w:val="200"/>
          <w:marBottom w:val="120"/>
          <w:divBdr>
            <w:top w:val="none" w:sz="0" w:space="0" w:color="auto"/>
            <w:left w:val="none" w:sz="0" w:space="0" w:color="auto"/>
            <w:bottom w:val="none" w:sz="0" w:space="0" w:color="auto"/>
            <w:right w:val="none" w:sz="0" w:space="0" w:color="auto"/>
          </w:divBdr>
        </w:div>
        <w:div w:id="1004821231">
          <w:marLeft w:val="547"/>
          <w:marRight w:val="0"/>
          <w:marTop w:val="200"/>
          <w:marBottom w:val="120"/>
          <w:divBdr>
            <w:top w:val="none" w:sz="0" w:space="0" w:color="auto"/>
            <w:left w:val="none" w:sz="0" w:space="0" w:color="auto"/>
            <w:bottom w:val="none" w:sz="0" w:space="0" w:color="auto"/>
            <w:right w:val="none" w:sz="0" w:space="0" w:color="auto"/>
          </w:divBdr>
        </w:div>
      </w:divsChild>
    </w:div>
    <w:div w:id="772093903">
      <w:bodyDiv w:val="1"/>
      <w:marLeft w:val="0"/>
      <w:marRight w:val="0"/>
      <w:marTop w:val="0"/>
      <w:marBottom w:val="0"/>
      <w:divBdr>
        <w:top w:val="none" w:sz="0" w:space="0" w:color="auto"/>
        <w:left w:val="none" w:sz="0" w:space="0" w:color="auto"/>
        <w:bottom w:val="none" w:sz="0" w:space="0" w:color="auto"/>
        <w:right w:val="none" w:sz="0" w:space="0" w:color="auto"/>
      </w:divBdr>
    </w:div>
    <w:div w:id="819542335">
      <w:bodyDiv w:val="1"/>
      <w:marLeft w:val="0"/>
      <w:marRight w:val="0"/>
      <w:marTop w:val="0"/>
      <w:marBottom w:val="0"/>
      <w:divBdr>
        <w:top w:val="none" w:sz="0" w:space="0" w:color="auto"/>
        <w:left w:val="none" w:sz="0" w:space="0" w:color="auto"/>
        <w:bottom w:val="none" w:sz="0" w:space="0" w:color="auto"/>
        <w:right w:val="none" w:sz="0" w:space="0" w:color="auto"/>
      </w:divBdr>
      <w:divsChild>
        <w:div w:id="484474300">
          <w:marLeft w:val="547"/>
          <w:marRight w:val="0"/>
          <w:marTop w:val="200"/>
          <w:marBottom w:val="120"/>
          <w:divBdr>
            <w:top w:val="none" w:sz="0" w:space="0" w:color="auto"/>
            <w:left w:val="none" w:sz="0" w:space="0" w:color="auto"/>
            <w:bottom w:val="none" w:sz="0" w:space="0" w:color="auto"/>
            <w:right w:val="none" w:sz="0" w:space="0" w:color="auto"/>
          </w:divBdr>
        </w:div>
        <w:div w:id="1408457155">
          <w:marLeft w:val="547"/>
          <w:marRight w:val="0"/>
          <w:marTop w:val="200"/>
          <w:marBottom w:val="120"/>
          <w:divBdr>
            <w:top w:val="none" w:sz="0" w:space="0" w:color="auto"/>
            <w:left w:val="none" w:sz="0" w:space="0" w:color="auto"/>
            <w:bottom w:val="none" w:sz="0" w:space="0" w:color="auto"/>
            <w:right w:val="none" w:sz="0" w:space="0" w:color="auto"/>
          </w:divBdr>
        </w:div>
      </w:divsChild>
    </w:div>
    <w:div w:id="830758136">
      <w:bodyDiv w:val="1"/>
      <w:marLeft w:val="0"/>
      <w:marRight w:val="0"/>
      <w:marTop w:val="0"/>
      <w:marBottom w:val="0"/>
      <w:divBdr>
        <w:top w:val="none" w:sz="0" w:space="0" w:color="auto"/>
        <w:left w:val="none" w:sz="0" w:space="0" w:color="auto"/>
        <w:bottom w:val="none" w:sz="0" w:space="0" w:color="auto"/>
        <w:right w:val="none" w:sz="0" w:space="0" w:color="auto"/>
      </w:divBdr>
    </w:div>
    <w:div w:id="853569371">
      <w:bodyDiv w:val="1"/>
      <w:marLeft w:val="0"/>
      <w:marRight w:val="0"/>
      <w:marTop w:val="0"/>
      <w:marBottom w:val="0"/>
      <w:divBdr>
        <w:top w:val="none" w:sz="0" w:space="0" w:color="auto"/>
        <w:left w:val="none" w:sz="0" w:space="0" w:color="auto"/>
        <w:bottom w:val="none" w:sz="0" w:space="0" w:color="auto"/>
        <w:right w:val="none" w:sz="0" w:space="0" w:color="auto"/>
      </w:divBdr>
    </w:div>
    <w:div w:id="1053501669">
      <w:bodyDiv w:val="1"/>
      <w:marLeft w:val="0"/>
      <w:marRight w:val="0"/>
      <w:marTop w:val="0"/>
      <w:marBottom w:val="0"/>
      <w:divBdr>
        <w:top w:val="none" w:sz="0" w:space="0" w:color="auto"/>
        <w:left w:val="none" w:sz="0" w:space="0" w:color="auto"/>
        <w:bottom w:val="none" w:sz="0" w:space="0" w:color="auto"/>
        <w:right w:val="none" w:sz="0" w:space="0" w:color="auto"/>
      </w:divBdr>
    </w:div>
    <w:div w:id="1077291095">
      <w:bodyDiv w:val="1"/>
      <w:marLeft w:val="0"/>
      <w:marRight w:val="0"/>
      <w:marTop w:val="0"/>
      <w:marBottom w:val="0"/>
      <w:divBdr>
        <w:top w:val="none" w:sz="0" w:space="0" w:color="auto"/>
        <w:left w:val="none" w:sz="0" w:space="0" w:color="auto"/>
        <w:bottom w:val="none" w:sz="0" w:space="0" w:color="auto"/>
        <w:right w:val="none" w:sz="0" w:space="0" w:color="auto"/>
      </w:divBdr>
    </w:div>
    <w:div w:id="1085810325">
      <w:bodyDiv w:val="1"/>
      <w:marLeft w:val="0"/>
      <w:marRight w:val="0"/>
      <w:marTop w:val="0"/>
      <w:marBottom w:val="0"/>
      <w:divBdr>
        <w:top w:val="none" w:sz="0" w:space="0" w:color="auto"/>
        <w:left w:val="none" w:sz="0" w:space="0" w:color="auto"/>
        <w:bottom w:val="none" w:sz="0" w:space="0" w:color="auto"/>
        <w:right w:val="none" w:sz="0" w:space="0" w:color="auto"/>
      </w:divBdr>
      <w:divsChild>
        <w:div w:id="1497499254">
          <w:marLeft w:val="547"/>
          <w:marRight w:val="0"/>
          <w:marTop w:val="200"/>
          <w:marBottom w:val="120"/>
          <w:divBdr>
            <w:top w:val="none" w:sz="0" w:space="0" w:color="auto"/>
            <w:left w:val="none" w:sz="0" w:space="0" w:color="auto"/>
            <w:bottom w:val="none" w:sz="0" w:space="0" w:color="auto"/>
            <w:right w:val="none" w:sz="0" w:space="0" w:color="auto"/>
          </w:divBdr>
        </w:div>
        <w:div w:id="340472720">
          <w:marLeft w:val="547"/>
          <w:marRight w:val="0"/>
          <w:marTop w:val="200"/>
          <w:marBottom w:val="120"/>
          <w:divBdr>
            <w:top w:val="none" w:sz="0" w:space="0" w:color="auto"/>
            <w:left w:val="none" w:sz="0" w:space="0" w:color="auto"/>
            <w:bottom w:val="none" w:sz="0" w:space="0" w:color="auto"/>
            <w:right w:val="none" w:sz="0" w:space="0" w:color="auto"/>
          </w:divBdr>
        </w:div>
        <w:div w:id="1262251682">
          <w:marLeft w:val="547"/>
          <w:marRight w:val="0"/>
          <w:marTop w:val="200"/>
          <w:marBottom w:val="120"/>
          <w:divBdr>
            <w:top w:val="none" w:sz="0" w:space="0" w:color="auto"/>
            <w:left w:val="none" w:sz="0" w:space="0" w:color="auto"/>
            <w:bottom w:val="none" w:sz="0" w:space="0" w:color="auto"/>
            <w:right w:val="none" w:sz="0" w:space="0" w:color="auto"/>
          </w:divBdr>
        </w:div>
        <w:div w:id="850141886">
          <w:marLeft w:val="547"/>
          <w:marRight w:val="0"/>
          <w:marTop w:val="200"/>
          <w:marBottom w:val="120"/>
          <w:divBdr>
            <w:top w:val="none" w:sz="0" w:space="0" w:color="auto"/>
            <w:left w:val="none" w:sz="0" w:space="0" w:color="auto"/>
            <w:bottom w:val="none" w:sz="0" w:space="0" w:color="auto"/>
            <w:right w:val="none" w:sz="0" w:space="0" w:color="auto"/>
          </w:divBdr>
        </w:div>
        <w:div w:id="889267194">
          <w:marLeft w:val="547"/>
          <w:marRight w:val="0"/>
          <w:marTop w:val="200"/>
          <w:marBottom w:val="120"/>
          <w:divBdr>
            <w:top w:val="none" w:sz="0" w:space="0" w:color="auto"/>
            <w:left w:val="none" w:sz="0" w:space="0" w:color="auto"/>
            <w:bottom w:val="none" w:sz="0" w:space="0" w:color="auto"/>
            <w:right w:val="none" w:sz="0" w:space="0" w:color="auto"/>
          </w:divBdr>
        </w:div>
      </w:divsChild>
    </w:div>
    <w:div w:id="1095128241">
      <w:bodyDiv w:val="1"/>
      <w:marLeft w:val="0"/>
      <w:marRight w:val="0"/>
      <w:marTop w:val="0"/>
      <w:marBottom w:val="0"/>
      <w:divBdr>
        <w:top w:val="none" w:sz="0" w:space="0" w:color="auto"/>
        <w:left w:val="none" w:sz="0" w:space="0" w:color="auto"/>
        <w:bottom w:val="none" w:sz="0" w:space="0" w:color="auto"/>
        <w:right w:val="none" w:sz="0" w:space="0" w:color="auto"/>
      </w:divBdr>
    </w:div>
    <w:div w:id="1107508517">
      <w:bodyDiv w:val="1"/>
      <w:marLeft w:val="0"/>
      <w:marRight w:val="0"/>
      <w:marTop w:val="0"/>
      <w:marBottom w:val="0"/>
      <w:divBdr>
        <w:top w:val="none" w:sz="0" w:space="0" w:color="auto"/>
        <w:left w:val="none" w:sz="0" w:space="0" w:color="auto"/>
        <w:bottom w:val="none" w:sz="0" w:space="0" w:color="auto"/>
        <w:right w:val="none" w:sz="0" w:space="0" w:color="auto"/>
      </w:divBdr>
    </w:div>
    <w:div w:id="1155876424">
      <w:bodyDiv w:val="1"/>
      <w:marLeft w:val="0"/>
      <w:marRight w:val="0"/>
      <w:marTop w:val="0"/>
      <w:marBottom w:val="0"/>
      <w:divBdr>
        <w:top w:val="none" w:sz="0" w:space="0" w:color="auto"/>
        <w:left w:val="none" w:sz="0" w:space="0" w:color="auto"/>
        <w:bottom w:val="none" w:sz="0" w:space="0" w:color="auto"/>
        <w:right w:val="none" w:sz="0" w:space="0" w:color="auto"/>
      </w:divBdr>
    </w:div>
    <w:div w:id="1198933455">
      <w:bodyDiv w:val="1"/>
      <w:marLeft w:val="0"/>
      <w:marRight w:val="0"/>
      <w:marTop w:val="0"/>
      <w:marBottom w:val="0"/>
      <w:divBdr>
        <w:top w:val="none" w:sz="0" w:space="0" w:color="auto"/>
        <w:left w:val="none" w:sz="0" w:space="0" w:color="auto"/>
        <w:bottom w:val="none" w:sz="0" w:space="0" w:color="auto"/>
        <w:right w:val="none" w:sz="0" w:space="0" w:color="auto"/>
      </w:divBdr>
    </w:div>
    <w:div w:id="1214463656">
      <w:bodyDiv w:val="1"/>
      <w:marLeft w:val="0"/>
      <w:marRight w:val="0"/>
      <w:marTop w:val="0"/>
      <w:marBottom w:val="0"/>
      <w:divBdr>
        <w:top w:val="none" w:sz="0" w:space="0" w:color="auto"/>
        <w:left w:val="none" w:sz="0" w:space="0" w:color="auto"/>
        <w:bottom w:val="none" w:sz="0" w:space="0" w:color="auto"/>
        <w:right w:val="none" w:sz="0" w:space="0" w:color="auto"/>
      </w:divBdr>
      <w:divsChild>
        <w:div w:id="549077053">
          <w:marLeft w:val="547"/>
          <w:marRight w:val="0"/>
          <w:marTop w:val="200"/>
          <w:marBottom w:val="120"/>
          <w:divBdr>
            <w:top w:val="none" w:sz="0" w:space="0" w:color="auto"/>
            <w:left w:val="none" w:sz="0" w:space="0" w:color="auto"/>
            <w:bottom w:val="none" w:sz="0" w:space="0" w:color="auto"/>
            <w:right w:val="none" w:sz="0" w:space="0" w:color="auto"/>
          </w:divBdr>
        </w:div>
        <w:div w:id="1681614198">
          <w:marLeft w:val="547"/>
          <w:marRight w:val="0"/>
          <w:marTop w:val="200"/>
          <w:marBottom w:val="120"/>
          <w:divBdr>
            <w:top w:val="none" w:sz="0" w:space="0" w:color="auto"/>
            <w:left w:val="none" w:sz="0" w:space="0" w:color="auto"/>
            <w:bottom w:val="none" w:sz="0" w:space="0" w:color="auto"/>
            <w:right w:val="none" w:sz="0" w:space="0" w:color="auto"/>
          </w:divBdr>
        </w:div>
        <w:div w:id="427040348">
          <w:marLeft w:val="547"/>
          <w:marRight w:val="0"/>
          <w:marTop w:val="200"/>
          <w:marBottom w:val="120"/>
          <w:divBdr>
            <w:top w:val="none" w:sz="0" w:space="0" w:color="auto"/>
            <w:left w:val="none" w:sz="0" w:space="0" w:color="auto"/>
            <w:bottom w:val="none" w:sz="0" w:space="0" w:color="auto"/>
            <w:right w:val="none" w:sz="0" w:space="0" w:color="auto"/>
          </w:divBdr>
        </w:div>
      </w:divsChild>
    </w:div>
    <w:div w:id="1322195762">
      <w:bodyDiv w:val="1"/>
      <w:marLeft w:val="0"/>
      <w:marRight w:val="0"/>
      <w:marTop w:val="0"/>
      <w:marBottom w:val="0"/>
      <w:divBdr>
        <w:top w:val="none" w:sz="0" w:space="0" w:color="auto"/>
        <w:left w:val="none" w:sz="0" w:space="0" w:color="auto"/>
        <w:bottom w:val="none" w:sz="0" w:space="0" w:color="auto"/>
        <w:right w:val="none" w:sz="0" w:space="0" w:color="auto"/>
      </w:divBdr>
    </w:div>
    <w:div w:id="1328896995">
      <w:bodyDiv w:val="1"/>
      <w:marLeft w:val="0"/>
      <w:marRight w:val="0"/>
      <w:marTop w:val="0"/>
      <w:marBottom w:val="0"/>
      <w:divBdr>
        <w:top w:val="none" w:sz="0" w:space="0" w:color="auto"/>
        <w:left w:val="none" w:sz="0" w:space="0" w:color="auto"/>
        <w:bottom w:val="none" w:sz="0" w:space="0" w:color="auto"/>
        <w:right w:val="none" w:sz="0" w:space="0" w:color="auto"/>
      </w:divBdr>
    </w:div>
    <w:div w:id="1447231808">
      <w:bodyDiv w:val="1"/>
      <w:marLeft w:val="0"/>
      <w:marRight w:val="0"/>
      <w:marTop w:val="0"/>
      <w:marBottom w:val="0"/>
      <w:divBdr>
        <w:top w:val="none" w:sz="0" w:space="0" w:color="auto"/>
        <w:left w:val="none" w:sz="0" w:space="0" w:color="auto"/>
        <w:bottom w:val="none" w:sz="0" w:space="0" w:color="auto"/>
        <w:right w:val="none" w:sz="0" w:space="0" w:color="auto"/>
      </w:divBdr>
    </w:div>
    <w:div w:id="1472937879">
      <w:bodyDiv w:val="1"/>
      <w:marLeft w:val="0"/>
      <w:marRight w:val="0"/>
      <w:marTop w:val="0"/>
      <w:marBottom w:val="0"/>
      <w:divBdr>
        <w:top w:val="none" w:sz="0" w:space="0" w:color="auto"/>
        <w:left w:val="none" w:sz="0" w:space="0" w:color="auto"/>
        <w:bottom w:val="none" w:sz="0" w:space="0" w:color="auto"/>
        <w:right w:val="none" w:sz="0" w:space="0" w:color="auto"/>
      </w:divBdr>
      <w:divsChild>
        <w:div w:id="173692148">
          <w:marLeft w:val="547"/>
          <w:marRight w:val="0"/>
          <w:marTop w:val="200"/>
          <w:marBottom w:val="120"/>
          <w:divBdr>
            <w:top w:val="none" w:sz="0" w:space="0" w:color="auto"/>
            <w:left w:val="none" w:sz="0" w:space="0" w:color="auto"/>
            <w:bottom w:val="none" w:sz="0" w:space="0" w:color="auto"/>
            <w:right w:val="none" w:sz="0" w:space="0" w:color="auto"/>
          </w:divBdr>
        </w:div>
        <w:div w:id="1677997594">
          <w:marLeft w:val="547"/>
          <w:marRight w:val="0"/>
          <w:marTop w:val="200"/>
          <w:marBottom w:val="120"/>
          <w:divBdr>
            <w:top w:val="none" w:sz="0" w:space="0" w:color="auto"/>
            <w:left w:val="none" w:sz="0" w:space="0" w:color="auto"/>
            <w:bottom w:val="none" w:sz="0" w:space="0" w:color="auto"/>
            <w:right w:val="none" w:sz="0" w:space="0" w:color="auto"/>
          </w:divBdr>
        </w:div>
        <w:div w:id="395394445">
          <w:marLeft w:val="547"/>
          <w:marRight w:val="0"/>
          <w:marTop w:val="200"/>
          <w:marBottom w:val="120"/>
          <w:divBdr>
            <w:top w:val="none" w:sz="0" w:space="0" w:color="auto"/>
            <w:left w:val="none" w:sz="0" w:space="0" w:color="auto"/>
            <w:bottom w:val="none" w:sz="0" w:space="0" w:color="auto"/>
            <w:right w:val="none" w:sz="0" w:space="0" w:color="auto"/>
          </w:divBdr>
        </w:div>
      </w:divsChild>
    </w:div>
    <w:div w:id="1511875136">
      <w:bodyDiv w:val="1"/>
      <w:marLeft w:val="0"/>
      <w:marRight w:val="0"/>
      <w:marTop w:val="0"/>
      <w:marBottom w:val="0"/>
      <w:divBdr>
        <w:top w:val="none" w:sz="0" w:space="0" w:color="auto"/>
        <w:left w:val="none" w:sz="0" w:space="0" w:color="auto"/>
        <w:bottom w:val="none" w:sz="0" w:space="0" w:color="auto"/>
        <w:right w:val="none" w:sz="0" w:space="0" w:color="auto"/>
      </w:divBdr>
      <w:divsChild>
        <w:div w:id="2068841513">
          <w:marLeft w:val="547"/>
          <w:marRight w:val="0"/>
          <w:marTop w:val="200"/>
          <w:marBottom w:val="160"/>
          <w:divBdr>
            <w:top w:val="none" w:sz="0" w:space="0" w:color="auto"/>
            <w:left w:val="none" w:sz="0" w:space="0" w:color="auto"/>
            <w:bottom w:val="none" w:sz="0" w:space="0" w:color="auto"/>
            <w:right w:val="none" w:sz="0" w:space="0" w:color="auto"/>
          </w:divBdr>
        </w:div>
        <w:div w:id="516500518">
          <w:marLeft w:val="547"/>
          <w:marRight w:val="0"/>
          <w:marTop w:val="200"/>
          <w:marBottom w:val="160"/>
          <w:divBdr>
            <w:top w:val="none" w:sz="0" w:space="0" w:color="auto"/>
            <w:left w:val="none" w:sz="0" w:space="0" w:color="auto"/>
            <w:bottom w:val="none" w:sz="0" w:space="0" w:color="auto"/>
            <w:right w:val="none" w:sz="0" w:space="0" w:color="auto"/>
          </w:divBdr>
        </w:div>
        <w:div w:id="1313870168">
          <w:marLeft w:val="547"/>
          <w:marRight w:val="0"/>
          <w:marTop w:val="200"/>
          <w:marBottom w:val="160"/>
          <w:divBdr>
            <w:top w:val="none" w:sz="0" w:space="0" w:color="auto"/>
            <w:left w:val="none" w:sz="0" w:space="0" w:color="auto"/>
            <w:bottom w:val="none" w:sz="0" w:space="0" w:color="auto"/>
            <w:right w:val="none" w:sz="0" w:space="0" w:color="auto"/>
          </w:divBdr>
        </w:div>
      </w:divsChild>
    </w:div>
    <w:div w:id="1552308316">
      <w:bodyDiv w:val="1"/>
      <w:marLeft w:val="0"/>
      <w:marRight w:val="0"/>
      <w:marTop w:val="0"/>
      <w:marBottom w:val="0"/>
      <w:divBdr>
        <w:top w:val="none" w:sz="0" w:space="0" w:color="auto"/>
        <w:left w:val="none" w:sz="0" w:space="0" w:color="auto"/>
        <w:bottom w:val="none" w:sz="0" w:space="0" w:color="auto"/>
        <w:right w:val="none" w:sz="0" w:space="0" w:color="auto"/>
      </w:divBdr>
    </w:div>
    <w:div w:id="1651060097">
      <w:bodyDiv w:val="1"/>
      <w:marLeft w:val="0"/>
      <w:marRight w:val="0"/>
      <w:marTop w:val="0"/>
      <w:marBottom w:val="0"/>
      <w:divBdr>
        <w:top w:val="none" w:sz="0" w:space="0" w:color="auto"/>
        <w:left w:val="none" w:sz="0" w:space="0" w:color="auto"/>
        <w:bottom w:val="none" w:sz="0" w:space="0" w:color="auto"/>
        <w:right w:val="none" w:sz="0" w:space="0" w:color="auto"/>
      </w:divBdr>
    </w:div>
    <w:div w:id="1678733409">
      <w:bodyDiv w:val="1"/>
      <w:marLeft w:val="0"/>
      <w:marRight w:val="0"/>
      <w:marTop w:val="0"/>
      <w:marBottom w:val="0"/>
      <w:divBdr>
        <w:top w:val="none" w:sz="0" w:space="0" w:color="auto"/>
        <w:left w:val="none" w:sz="0" w:space="0" w:color="auto"/>
        <w:bottom w:val="none" w:sz="0" w:space="0" w:color="auto"/>
        <w:right w:val="none" w:sz="0" w:space="0" w:color="auto"/>
      </w:divBdr>
    </w:div>
    <w:div w:id="1740325757">
      <w:bodyDiv w:val="1"/>
      <w:marLeft w:val="0"/>
      <w:marRight w:val="0"/>
      <w:marTop w:val="0"/>
      <w:marBottom w:val="0"/>
      <w:divBdr>
        <w:top w:val="none" w:sz="0" w:space="0" w:color="auto"/>
        <w:left w:val="none" w:sz="0" w:space="0" w:color="auto"/>
        <w:bottom w:val="none" w:sz="0" w:space="0" w:color="auto"/>
        <w:right w:val="none" w:sz="0" w:space="0" w:color="auto"/>
      </w:divBdr>
    </w:div>
    <w:div w:id="1773089376">
      <w:bodyDiv w:val="1"/>
      <w:marLeft w:val="0"/>
      <w:marRight w:val="0"/>
      <w:marTop w:val="0"/>
      <w:marBottom w:val="0"/>
      <w:divBdr>
        <w:top w:val="none" w:sz="0" w:space="0" w:color="auto"/>
        <w:left w:val="none" w:sz="0" w:space="0" w:color="auto"/>
        <w:bottom w:val="none" w:sz="0" w:space="0" w:color="auto"/>
        <w:right w:val="none" w:sz="0" w:space="0" w:color="auto"/>
      </w:divBdr>
    </w:div>
    <w:div w:id="1829709056">
      <w:bodyDiv w:val="1"/>
      <w:marLeft w:val="0"/>
      <w:marRight w:val="0"/>
      <w:marTop w:val="0"/>
      <w:marBottom w:val="0"/>
      <w:divBdr>
        <w:top w:val="none" w:sz="0" w:space="0" w:color="auto"/>
        <w:left w:val="none" w:sz="0" w:space="0" w:color="auto"/>
        <w:bottom w:val="none" w:sz="0" w:space="0" w:color="auto"/>
        <w:right w:val="none" w:sz="0" w:space="0" w:color="auto"/>
      </w:divBdr>
      <w:divsChild>
        <w:div w:id="1916351320">
          <w:marLeft w:val="547"/>
          <w:marRight w:val="0"/>
          <w:marTop w:val="200"/>
          <w:marBottom w:val="120"/>
          <w:divBdr>
            <w:top w:val="none" w:sz="0" w:space="0" w:color="auto"/>
            <w:left w:val="none" w:sz="0" w:space="0" w:color="auto"/>
            <w:bottom w:val="none" w:sz="0" w:space="0" w:color="auto"/>
            <w:right w:val="none" w:sz="0" w:space="0" w:color="auto"/>
          </w:divBdr>
        </w:div>
        <w:div w:id="176232156">
          <w:marLeft w:val="547"/>
          <w:marRight w:val="0"/>
          <w:marTop w:val="200"/>
          <w:marBottom w:val="120"/>
          <w:divBdr>
            <w:top w:val="none" w:sz="0" w:space="0" w:color="auto"/>
            <w:left w:val="none" w:sz="0" w:space="0" w:color="auto"/>
            <w:bottom w:val="none" w:sz="0" w:space="0" w:color="auto"/>
            <w:right w:val="none" w:sz="0" w:space="0" w:color="auto"/>
          </w:divBdr>
        </w:div>
        <w:div w:id="104204170">
          <w:marLeft w:val="547"/>
          <w:marRight w:val="0"/>
          <w:marTop w:val="200"/>
          <w:marBottom w:val="120"/>
          <w:divBdr>
            <w:top w:val="none" w:sz="0" w:space="0" w:color="auto"/>
            <w:left w:val="none" w:sz="0" w:space="0" w:color="auto"/>
            <w:bottom w:val="none" w:sz="0" w:space="0" w:color="auto"/>
            <w:right w:val="none" w:sz="0" w:space="0" w:color="auto"/>
          </w:divBdr>
        </w:div>
        <w:div w:id="1904830219">
          <w:marLeft w:val="547"/>
          <w:marRight w:val="0"/>
          <w:marTop w:val="200"/>
          <w:marBottom w:val="120"/>
          <w:divBdr>
            <w:top w:val="none" w:sz="0" w:space="0" w:color="auto"/>
            <w:left w:val="none" w:sz="0" w:space="0" w:color="auto"/>
            <w:bottom w:val="none" w:sz="0" w:space="0" w:color="auto"/>
            <w:right w:val="none" w:sz="0" w:space="0" w:color="auto"/>
          </w:divBdr>
        </w:div>
        <w:div w:id="969822867">
          <w:marLeft w:val="547"/>
          <w:marRight w:val="0"/>
          <w:marTop w:val="200"/>
          <w:marBottom w:val="120"/>
          <w:divBdr>
            <w:top w:val="none" w:sz="0" w:space="0" w:color="auto"/>
            <w:left w:val="none" w:sz="0" w:space="0" w:color="auto"/>
            <w:bottom w:val="none" w:sz="0" w:space="0" w:color="auto"/>
            <w:right w:val="none" w:sz="0" w:space="0" w:color="auto"/>
          </w:divBdr>
        </w:div>
        <w:div w:id="1346634748">
          <w:marLeft w:val="547"/>
          <w:marRight w:val="0"/>
          <w:marTop w:val="200"/>
          <w:marBottom w:val="120"/>
          <w:divBdr>
            <w:top w:val="none" w:sz="0" w:space="0" w:color="auto"/>
            <w:left w:val="none" w:sz="0" w:space="0" w:color="auto"/>
            <w:bottom w:val="none" w:sz="0" w:space="0" w:color="auto"/>
            <w:right w:val="none" w:sz="0" w:space="0" w:color="auto"/>
          </w:divBdr>
        </w:div>
        <w:div w:id="445738028">
          <w:marLeft w:val="547"/>
          <w:marRight w:val="0"/>
          <w:marTop w:val="200"/>
          <w:marBottom w:val="120"/>
          <w:divBdr>
            <w:top w:val="none" w:sz="0" w:space="0" w:color="auto"/>
            <w:left w:val="none" w:sz="0" w:space="0" w:color="auto"/>
            <w:bottom w:val="none" w:sz="0" w:space="0" w:color="auto"/>
            <w:right w:val="none" w:sz="0" w:space="0" w:color="auto"/>
          </w:divBdr>
        </w:div>
      </w:divsChild>
    </w:div>
    <w:div w:id="1850214003">
      <w:bodyDiv w:val="1"/>
      <w:marLeft w:val="0"/>
      <w:marRight w:val="0"/>
      <w:marTop w:val="0"/>
      <w:marBottom w:val="0"/>
      <w:divBdr>
        <w:top w:val="none" w:sz="0" w:space="0" w:color="auto"/>
        <w:left w:val="none" w:sz="0" w:space="0" w:color="auto"/>
        <w:bottom w:val="none" w:sz="0" w:space="0" w:color="auto"/>
        <w:right w:val="none" w:sz="0" w:space="0" w:color="auto"/>
      </w:divBdr>
    </w:div>
    <w:div w:id="1854104868">
      <w:bodyDiv w:val="1"/>
      <w:marLeft w:val="0"/>
      <w:marRight w:val="0"/>
      <w:marTop w:val="0"/>
      <w:marBottom w:val="0"/>
      <w:divBdr>
        <w:top w:val="none" w:sz="0" w:space="0" w:color="auto"/>
        <w:left w:val="none" w:sz="0" w:space="0" w:color="auto"/>
        <w:bottom w:val="none" w:sz="0" w:space="0" w:color="auto"/>
        <w:right w:val="none" w:sz="0" w:space="0" w:color="auto"/>
      </w:divBdr>
      <w:divsChild>
        <w:div w:id="1884440869">
          <w:marLeft w:val="547"/>
          <w:marRight w:val="0"/>
          <w:marTop w:val="200"/>
          <w:marBottom w:val="120"/>
          <w:divBdr>
            <w:top w:val="none" w:sz="0" w:space="0" w:color="auto"/>
            <w:left w:val="none" w:sz="0" w:space="0" w:color="auto"/>
            <w:bottom w:val="none" w:sz="0" w:space="0" w:color="auto"/>
            <w:right w:val="none" w:sz="0" w:space="0" w:color="auto"/>
          </w:divBdr>
        </w:div>
        <w:div w:id="1912545993">
          <w:marLeft w:val="547"/>
          <w:marRight w:val="0"/>
          <w:marTop w:val="200"/>
          <w:marBottom w:val="120"/>
          <w:divBdr>
            <w:top w:val="none" w:sz="0" w:space="0" w:color="auto"/>
            <w:left w:val="none" w:sz="0" w:space="0" w:color="auto"/>
            <w:bottom w:val="none" w:sz="0" w:space="0" w:color="auto"/>
            <w:right w:val="none" w:sz="0" w:space="0" w:color="auto"/>
          </w:divBdr>
        </w:div>
        <w:div w:id="1267034082">
          <w:marLeft w:val="547"/>
          <w:marRight w:val="0"/>
          <w:marTop w:val="200"/>
          <w:marBottom w:val="120"/>
          <w:divBdr>
            <w:top w:val="none" w:sz="0" w:space="0" w:color="auto"/>
            <w:left w:val="none" w:sz="0" w:space="0" w:color="auto"/>
            <w:bottom w:val="none" w:sz="0" w:space="0" w:color="auto"/>
            <w:right w:val="none" w:sz="0" w:space="0" w:color="auto"/>
          </w:divBdr>
        </w:div>
      </w:divsChild>
    </w:div>
    <w:div w:id="1866167829">
      <w:bodyDiv w:val="1"/>
      <w:marLeft w:val="0"/>
      <w:marRight w:val="0"/>
      <w:marTop w:val="0"/>
      <w:marBottom w:val="0"/>
      <w:divBdr>
        <w:top w:val="none" w:sz="0" w:space="0" w:color="auto"/>
        <w:left w:val="none" w:sz="0" w:space="0" w:color="auto"/>
        <w:bottom w:val="none" w:sz="0" w:space="0" w:color="auto"/>
        <w:right w:val="none" w:sz="0" w:space="0" w:color="auto"/>
      </w:divBdr>
    </w:div>
    <w:div w:id="1911382046">
      <w:bodyDiv w:val="1"/>
      <w:marLeft w:val="0"/>
      <w:marRight w:val="0"/>
      <w:marTop w:val="0"/>
      <w:marBottom w:val="0"/>
      <w:divBdr>
        <w:top w:val="none" w:sz="0" w:space="0" w:color="auto"/>
        <w:left w:val="none" w:sz="0" w:space="0" w:color="auto"/>
        <w:bottom w:val="none" w:sz="0" w:space="0" w:color="auto"/>
        <w:right w:val="none" w:sz="0" w:space="0" w:color="auto"/>
      </w:divBdr>
      <w:divsChild>
        <w:div w:id="943610523">
          <w:marLeft w:val="547"/>
          <w:marRight w:val="0"/>
          <w:marTop w:val="200"/>
          <w:marBottom w:val="120"/>
          <w:divBdr>
            <w:top w:val="none" w:sz="0" w:space="0" w:color="auto"/>
            <w:left w:val="none" w:sz="0" w:space="0" w:color="auto"/>
            <w:bottom w:val="none" w:sz="0" w:space="0" w:color="auto"/>
            <w:right w:val="none" w:sz="0" w:space="0" w:color="auto"/>
          </w:divBdr>
        </w:div>
        <w:div w:id="1325011661">
          <w:marLeft w:val="547"/>
          <w:marRight w:val="0"/>
          <w:marTop w:val="200"/>
          <w:marBottom w:val="120"/>
          <w:divBdr>
            <w:top w:val="none" w:sz="0" w:space="0" w:color="auto"/>
            <w:left w:val="none" w:sz="0" w:space="0" w:color="auto"/>
            <w:bottom w:val="none" w:sz="0" w:space="0" w:color="auto"/>
            <w:right w:val="none" w:sz="0" w:space="0" w:color="auto"/>
          </w:divBdr>
        </w:div>
        <w:div w:id="242301512">
          <w:marLeft w:val="547"/>
          <w:marRight w:val="0"/>
          <w:marTop w:val="200"/>
          <w:marBottom w:val="120"/>
          <w:divBdr>
            <w:top w:val="none" w:sz="0" w:space="0" w:color="auto"/>
            <w:left w:val="none" w:sz="0" w:space="0" w:color="auto"/>
            <w:bottom w:val="none" w:sz="0" w:space="0" w:color="auto"/>
            <w:right w:val="none" w:sz="0" w:space="0" w:color="auto"/>
          </w:divBdr>
        </w:div>
      </w:divsChild>
    </w:div>
    <w:div w:id="1918977847">
      <w:bodyDiv w:val="1"/>
      <w:marLeft w:val="0"/>
      <w:marRight w:val="0"/>
      <w:marTop w:val="0"/>
      <w:marBottom w:val="0"/>
      <w:divBdr>
        <w:top w:val="none" w:sz="0" w:space="0" w:color="auto"/>
        <w:left w:val="none" w:sz="0" w:space="0" w:color="auto"/>
        <w:bottom w:val="none" w:sz="0" w:space="0" w:color="auto"/>
        <w:right w:val="none" w:sz="0" w:space="0" w:color="auto"/>
      </w:divBdr>
      <w:divsChild>
        <w:div w:id="699621979">
          <w:marLeft w:val="547"/>
          <w:marRight w:val="0"/>
          <w:marTop w:val="200"/>
          <w:marBottom w:val="120"/>
          <w:divBdr>
            <w:top w:val="none" w:sz="0" w:space="0" w:color="auto"/>
            <w:left w:val="none" w:sz="0" w:space="0" w:color="auto"/>
            <w:bottom w:val="none" w:sz="0" w:space="0" w:color="auto"/>
            <w:right w:val="none" w:sz="0" w:space="0" w:color="auto"/>
          </w:divBdr>
        </w:div>
        <w:div w:id="1293050040">
          <w:marLeft w:val="547"/>
          <w:marRight w:val="0"/>
          <w:marTop w:val="200"/>
          <w:marBottom w:val="120"/>
          <w:divBdr>
            <w:top w:val="none" w:sz="0" w:space="0" w:color="auto"/>
            <w:left w:val="none" w:sz="0" w:space="0" w:color="auto"/>
            <w:bottom w:val="none" w:sz="0" w:space="0" w:color="auto"/>
            <w:right w:val="none" w:sz="0" w:space="0" w:color="auto"/>
          </w:divBdr>
        </w:div>
        <w:div w:id="1267082365">
          <w:marLeft w:val="547"/>
          <w:marRight w:val="0"/>
          <w:marTop w:val="200"/>
          <w:marBottom w:val="120"/>
          <w:divBdr>
            <w:top w:val="none" w:sz="0" w:space="0" w:color="auto"/>
            <w:left w:val="none" w:sz="0" w:space="0" w:color="auto"/>
            <w:bottom w:val="none" w:sz="0" w:space="0" w:color="auto"/>
            <w:right w:val="none" w:sz="0" w:space="0" w:color="auto"/>
          </w:divBdr>
        </w:div>
      </w:divsChild>
    </w:div>
    <w:div w:id="1925407691">
      <w:bodyDiv w:val="1"/>
      <w:marLeft w:val="0"/>
      <w:marRight w:val="0"/>
      <w:marTop w:val="0"/>
      <w:marBottom w:val="0"/>
      <w:divBdr>
        <w:top w:val="none" w:sz="0" w:space="0" w:color="auto"/>
        <w:left w:val="none" w:sz="0" w:space="0" w:color="auto"/>
        <w:bottom w:val="none" w:sz="0" w:space="0" w:color="auto"/>
        <w:right w:val="none" w:sz="0" w:space="0" w:color="auto"/>
      </w:divBdr>
    </w:div>
    <w:div w:id="1926258441">
      <w:bodyDiv w:val="1"/>
      <w:marLeft w:val="0"/>
      <w:marRight w:val="0"/>
      <w:marTop w:val="0"/>
      <w:marBottom w:val="0"/>
      <w:divBdr>
        <w:top w:val="none" w:sz="0" w:space="0" w:color="auto"/>
        <w:left w:val="none" w:sz="0" w:space="0" w:color="auto"/>
        <w:bottom w:val="none" w:sz="0" w:space="0" w:color="auto"/>
        <w:right w:val="none" w:sz="0" w:space="0" w:color="auto"/>
      </w:divBdr>
    </w:div>
    <w:div w:id="1930574974">
      <w:bodyDiv w:val="1"/>
      <w:marLeft w:val="0"/>
      <w:marRight w:val="0"/>
      <w:marTop w:val="0"/>
      <w:marBottom w:val="0"/>
      <w:divBdr>
        <w:top w:val="none" w:sz="0" w:space="0" w:color="auto"/>
        <w:left w:val="none" w:sz="0" w:space="0" w:color="auto"/>
        <w:bottom w:val="none" w:sz="0" w:space="0" w:color="auto"/>
        <w:right w:val="none" w:sz="0" w:space="0" w:color="auto"/>
      </w:divBdr>
    </w:div>
    <w:div w:id="1984043335">
      <w:bodyDiv w:val="1"/>
      <w:marLeft w:val="0"/>
      <w:marRight w:val="0"/>
      <w:marTop w:val="0"/>
      <w:marBottom w:val="0"/>
      <w:divBdr>
        <w:top w:val="none" w:sz="0" w:space="0" w:color="auto"/>
        <w:left w:val="none" w:sz="0" w:space="0" w:color="auto"/>
        <w:bottom w:val="none" w:sz="0" w:space="0" w:color="auto"/>
        <w:right w:val="none" w:sz="0" w:space="0" w:color="auto"/>
      </w:divBdr>
    </w:div>
    <w:div w:id="1996493569">
      <w:bodyDiv w:val="1"/>
      <w:marLeft w:val="0"/>
      <w:marRight w:val="0"/>
      <w:marTop w:val="0"/>
      <w:marBottom w:val="0"/>
      <w:divBdr>
        <w:top w:val="none" w:sz="0" w:space="0" w:color="auto"/>
        <w:left w:val="none" w:sz="0" w:space="0" w:color="auto"/>
        <w:bottom w:val="none" w:sz="0" w:space="0" w:color="auto"/>
        <w:right w:val="none" w:sz="0" w:space="0" w:color="auto"/>
      </w:divBdr>
    </w:div>
    <w:div w:id="2013219819">
      <w:bodyDiv w:val="1"/>
      <w:marLeft w:val="0"/>
      <w:marRight w:val="0"/>
      <w:marTop w:val="0"/>
      <w:marBottom w:val="0"/>
      <w:divBdr>
        <w:top w:val="none" w:sz="0" w:space="0" w:color="auto"/>
        <w:left w:val="none" w:sz="0" w:space="0" w:color="auto"/>
        <w:bottom w:val="none" w:sz="0" w:space="0" w:color="auto"/>
        <w:right w:val="none" w:sz="0" w:space="0" w:color="auto"/>
      </w:divBdr>
    </w:div>
    <w:div w:id="2090494826">
      <w:bodyDiv w:val="1"/>
      <w:marLeft w:val="0"/>
      <w:marRight w:val="0"/>
      <w:marTop w:val="0"/>
      <w:marBottom w:val="0"/>
      <w:divBdr>
        <w:top w:val="none" w:sz="0" w:space="0" w:color="auto"/>
        <w:left w:val="none" w:sz="0" w:space="0" w:color="auto"/>
        <w:bottom w:val="none" w:sz="0" w:space="0" w:color="auto"/>
        <w:right w:val="none" w:sz="0" w:space="0" w:color="auto"/>
      </w:divBdr>
      <w:divsChild>
        <w:div w:id="1947619120">
          <w:marLeft w:val="547"/>
          <w:marRight w:val="0"/>
          <w:marTop w:val="200"/>
          <w:marBottom w:val="120"/>
          <w:divBdr>
            <w:top w:val="none" w:sz="0" w:space="0" w:color="auto"/>
            <w:left w:val="none" w:sz="0" w:space="0" w:color="auto"/>
            <w:bottom w:val="none" w:sz="0" w:space="0" w:color="auto"/>
            <w:right w:val="none" w:sz="0" w:space="0" w:color="auto"/>
          </w:divBdr>
        </w:div>
        <w:div w:id="864100510">
          <w:marLeft w:val="547"/>
          <w:marRight w:val="0"/>
          <w:marTop w:val="200"/>
          <w:marBottom w:val="120"/>
          <w:divBdr>
            <w:top w:val="none" w:sz="0" w:space="0" w:color="auto"/>
            <w:left w:val="none" w:sz="0" w:space="0" w:color="auto"/>
            <w:bottom w:val="none" w:sz="0" w:space="0" w:color="auto"/>
            <w:right w:val="none" w:sz="0" w:space="0" w:color="auto"/>
          </w:divBdr>
        </w:div>
        <w:div w:id="1341154509">
          <w:marLeft w:val="547"/>
          <w:marRight w:val="0"/>
          <w:marTop w:val="200"/>
          <w:marBottom w:val="120"/>
          <w:divBdr>
            <w:top w:val="none" w:sz="0" w:space="0" w:color="auto"/>
            <w:left w:val="none" w:sz="0" w:space="0" w:color="auto"/>
            <w:bottom w:val="none" w:sz="0" w:space="0" w:color="auto"/>
            <w:right w:val="none" w:sz="0" w:space="0" w:color="auto"/>
          </w:divBdr>
        </w:div>
        <w:div w:id="144977143">
          <w:marLeft w:val="547"/>
          <w:marRight w:val="0"/>
          <w:marTop w:val="200"/>
          <w:marBottom w:val="120"/>
          <w:divBdr>
            <w:top w:val="none" w:sz="0" w:space="0" w:color="auto"/>
            <w:left w:val="none" w:sz="0" w:space="0" w:color="auto"/>
            <w:bottom w:val="none" w:sz="0" w:space="0" w:color="auto"/>
            <w:right w:val="none" w:sz="0" w:space="0" w:color="auto"/>
          </w:divBdr>
        </w:div>
        <w:div w:id="696152026">
          <w:marLeft w:val="547"/>
          <w:marRight w:val="0"/>
          <w:marTop w:val="200"/>
          <w:marBottom w:val="120"/>
          <w:divBdr>
            <w:top w:val="none" w:sz="0" w:space="0" w:color="auto"/>
            <w:left w:val="none" w:sz="0" w:space="0" w:color="auto"/>
            <w:bottom w:val="none" w:sz="0" w:space="0" w:color="auto"/>
            <w:right w:val="none" w:sz="0" w:space="0" w:color="auto"/>
          </w:divBdr>
        </w:div>
        <w:div w:id="2067413052">
          <w:marLeft w:val="547"/>
          <w:marRight w:val="0"/>
          <w:marTop w:val="20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wikipedia.org/wiki/Eixample_de_Barcelona" TargetMode="External"/><Relationship Id="rId18" Type="http://schemas.openxmlformats.org/officeDocument/2006/relationships/image" Target="media/image3.jpeg"/><Relationship Id="rId26" Type="http://schemas.openxmlformats.org/officeDocument/2006/relationships/image" Target="media/image5.jpeg"/><Relationship Id="rId39" Type="http://schemas.openxmlformats.org/officeDocument/2006/relationships/image" Target="media/image17.jpeg"/><Relationship Id="rId21" Type="http://schemas.openxmlformats.org/officeDocument/2006/relationships/hyperlink" Target="https://ca.wikipedia.org/wiki/Avinguda_Gaud%C3%AD"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a.wikipedia.org/wiki/Avinguda_de_la_Diagonal" TargetMode="External"/><Relationship Id="rId29" Type="http://schemas.openxmlformats.org/officeDocument/2006/relationships/image" Target="media/image8.jpg"/><Relationship Id="rId11" Type="http://schemas.openxmlformats.org/officeDocument/2006/relationships/image" Target="media/image1.png"/><Relationship Id="rId24" Type="http://schemas.openxmlformats.org/officeDocument/2006/relationships/hyperlink" Target="https://ca.wikipedia.org/wiki/Mercat_Fira_de_Bellcaire" TargetMode="External"/><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ca.wikipedia.org/wiki/Pla%C3%A7a_de_la_Sagrada_Fam%C3%ADli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a.wikipedia.org/wiki/Barcelona" TargetMode="External"/><Relationship Id="rId22" Type="http://schemas.openxmlformats.org/officeDocument/2006/relationships/hyperlink" Target="https://ca.wikipedia.org/w/index.php?title=Mercat_de_la_Sagrada_Fam%C3%ADlia&amp;action=edit&amp;redlink=1"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2.png"/><Relationship Id="rId25" Type="http://schemas.openxmlformats.org/officeDocument/2006/relationships/image" Target="media/image4.tmp"/><Relationship Id="rId33" Type="http://schemas.microsoft.com/office/2007/relationships/hdphoto" Target="media/hdphoto2.wdp"/><Relationship Id="rId38" Type="http://schemas.openxmlformats.org/officeDocument/2006/relationships/image" Target="media/image16.jpeg"/><Relationship Id="rId46" Type="http://schemas.openxmlformats.org/officeDocument/2006/relationships/image" Target="media/image24.jpeg"/><Relationship Id="rId59" Type="http://schemas.microsoft.com/office/2011/relationships/people" Target="people.xml"/><Relationship Id="rId20" Type="http://schemas.openxmlformats.org/officeDocument/2006/relationships/hyperlink" Target="https://ca.wikipedia.org/wiki/Pla%C3%A7a_de_Gaud%C3%AD" TargetMode="External"/><Relationship Id="rId41" Type="http://schemas.openxmlformats.org/officeDocument/2006/relationships/image" Target="media/image19.jpe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a.wikipedia.org/wiki/Temple_Expiatori_de_la_Sagrada_Fam%C3%ADlia" TargetMode="External"/><Relationship Id="rId23" Type="http://schemas.openxmlformats.org/officeDocument/2006/relationships/hyperlink" Target="https://ca.wikipedia.org/wiki/Diputaci%C3%B3_de_Barcelona" TargetMode="External"/><Relationship Id="rId28" Type="http://schemas.openxmlformats.org/officeDocument/2006/relationships/image" Target="media/image7.jp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0.jp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xelh\AppData\Roaming\Microsoft\Templates\Informe%20del%20alumno.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7DE9070D3DF3341AACF4159939A5CFA" ma:contentTypeVersion="14" ma:contentTypeDescription="Crear nuevo documento." ma:contentTypeScope="" ma:versionID="9bf8b43091d2d14f6a025ca5bf5e2982">
  <xsd:schema xmlns:xsd="http://www.w3.org/2001/XMLSchema" xmlns:xs="http://www.w3.org/2001/XMLSchema" xmlns:p="http://schemas.microsoft.com/office/2006/metadata/properties" xmlns:ns3="d6eacc0a-0f6e-4523-b421-a05600b892f6" xmlns:ns4="7bd6c9d4-56c5-4497-b515-60903d5023b7" targetNamespace="http://schemas.microsoft.com/office/2006/metadata/properties" ma:root="true" ma:fieldsID="5eba999b6b8ac9f77319702be8bc0191" ns3:_="" ns4:_="">
    <xsd:import namespace="d6eacc0a-0f6e-4523-b421-a05600b892f6"/>
    <xsd:import namespace="7bd6c9d4-56c5-4497-b515-60903d5023b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eacc0a-0f6e-4523-b421-a05600b892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bd6c9d4-56c5-4497-b515-60903d5023b7"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F19200-18AD-49FD-9B82-5D91EAE8A4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C259BB-F2D6-4992-82FC-F4928A94AF0A}">
  <ds:schemaRefs>
    <ds:schemaRef ds:uri="http://schemas.openxmlformats.org/officeDocument/2006/bibliography"/>
  </ds:schemaRefs>
</ds:datastoreItem>
</file>

<file path=customXml/itemProps3.xml><?xml version="1.0" encoding="utf-8"?>
<ds:datastoreItem xmlns:ds="http://schemas.openxmlformats.org/officeDocument/2006/customXml" ds:itemID="{3172D449-FDFD-4044-858F-3C3E811A3C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eacc0a-0f6e-4523-b421-a05600b892f6"/>
    <ds:schemaRef ds:uri="7bd6c9d4-56c5-4497-b515-60903d5023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11308D-3C86-4C47-A6C8-37EBB53FE4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del alumno.dotx</Template>
  <TotalTime>276</TotalTime>
  <Pages>48</Pages>
  <Words>9065</Words>
  <Characters>49860</Characters>
  <Application>Microsoft Office Word</Application>
  <DocSecurity>0</DocSecurity>
  <Lines>415</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Axel Hoksi</dc:creator>
  <cp:lastModifiedBy>Axel Hoksi</cp:lastModifiedBy>
  <cp:revision>23</cp:revision>
  <cp:lastPrinted>2022-04-26T16:50:00Z</cp:lastPrinted>
  <dcterms:created xsi:type="dcterms:W3CDTF">2022-04-27T17:45:00Z</dcterms:created>
  <dcterms:modified xsi:type="dcterms:W3CDTF">2022-05-30T10:52:00Z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0x01010077DE9070D3DF3341AACF4159939A5CFA</vt:lpwstr>
  </property>
</Properties>
</file>